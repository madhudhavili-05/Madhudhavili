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4E6B03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Project-1</w:t>
      </w:r>
    </w:p>
    <w:p w14:paraId="084E6B04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 xml:space="preserve">Title: Write a Simple HTML program for </w:t>
      </w:r>
      <w:proofErr w:type="gramStart"/>
      <w:r w:rsidRPr="004913AC">
        <w:rPr>
          <w:rFonts w:ascii="Times New Roman" w:hAnsi="Times New Roman" w:cs="Times New Roman"/>
          <w:b/>
          <w:sz w:val="28"/>
          <w:szCs w:val="28"/>
        </w:rPr>
        <w:t>displaying  ”</w:t>
      </w:r>
      <w:proofErr w:type="gramEnd"/>
      <w:r w:rsidRPr="004913AC">
        <w:rPr>
          <w:rFonts w:ascii="Times New Roman" w:hAnsi="Times New Roman" w:cs="Times New Roman"/>
          <w:b/>
          <w:sz w:val="28"/>
          <w:szCs w:val="28"/>
        </w:rPr>
        <w:t>Hello World!”:</w:t>
      </w:r>
    </w:p>
    <w:p w14:paraId="084E6B05" w14:textId="226D016C" w:rsidR="006B2499" w:rsidRPr="004913AC" w:rsidRDefault="00727D02" w:rsidP="00237A81">
      <w:pPr>
        <w:tabs>
          <w:tab w:val="center" w:pos="4513"/>
        </w:tabs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</w:t>
      </w:r>
      <w:r w:rsidRPr="004913A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code</w:t>
      </w:r>
      <w:r w:rsidRPr="004913AC">
        <w:rPr>
          <w:rFonts w:ascii="Times New Roman" w:hAnsi="Times New Roman" w:cs="Times New Roman"/>
          <w:b/>
          <w:sz w:val="28"/>
          <w:szCs w:val="28"/>
        </w:rPr>
        <w:t>:</w:t>
      </w:r>
      <w:r w:rsidR="00237A81" w:rsidRPr="004913AC">
        <w:rPr>
          <w:rFonts w:ascii="Times New Roman" w:hAnsi="Times New Roman" w:cs="Times New Roman"/>
          <w:b/>
          <w:sz w:val="28"/>
          <w:szCs w:val="28"/>
        </w:rPr>
        <w:tab/>
      </w:r>
    </w:p>
    <w:p w14:paraId="084E6B0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B0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B0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B0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B0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First web page</w:t>
      </w:r>
    </w:p>
    <w:p w14:paraId="084E6B0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B0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B0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B0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Hello World!</w:t>
      </w:r>
    </w:p>
    <w:p w14:paraId="084E6B0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B1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B11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084E6B12" w14:textId="0A3F3DC5" w:rsidR="006B2499" w:rsidRPr="004913AC" w:rsidRDefault="009A4B3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37315FF2" wp14:editId="2BA7C5A5">
            <wp:extent cx="5731510" cy="3223895"/>
            <wp:effectExtent l="0" t="0" r="2540" b="0"/>
            <wp:docPr id="88545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529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B13" w14:textId="77777777" w:rsidR="006B2499" w:rsidRPr="004913AC" w:rsidRDefault="006B249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4E6B14" w14:textId="77777777" w:rsidR="006B2499" w:rsidRPr="004913AC" w:rsidRDefault="006B249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4E6B15" w14:textId="77777777" w:rsidR="006B2499" w:rsidRPr="004913AC" w:rsidRDefault="006B249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3F5C5F4" w14:textId="77777777" w:rsidR="004913AC" w:rsidRDefault="004913AC" w:rsidP="00237A81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4E6B1C" w14:textId="2951033B" w:rsidR="006B2499" w:rsidRPr="004913AC" w:rsidRDefault="00727D02" w:rsidP="00237A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Project-2</w:t>
      </w:r>
    </w:p>
    <w:p w14:paraId="084E6B1D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of displaying “Hello world” by using Heading Tag:</w:t>
      </w:r>
    </w:p>
    <w:p w14:paraId="084E6B1E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B1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B2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B2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B2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B2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Second web page</w:t>
      </w:r>
    </w:p>
    <w:p w14:paraId="084E6B2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B2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B2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B2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&lt;h1&gt;Hello </w:t>
      </w:r>
      <w:proofErr w:type="gramStart"/>
      <w:r w:rsidRPr="004913AC">
        <w:rPr>
          <w:rFonts w:ascii="Times New Roman" w:hAnsi="Times New Roman" w:cs="Times New Roman"/>
        </w:rPr>
        <w:t>World!&lt;</w:t>
      </w:r>
      <w:proofErr w:type="gramEnd"/>
      <w:r w:rsidRPr="004913AC">
        <w:rPr>
          <w:rFonts w:ascii="Times New Roman" w:hAnsi="Times New Roman" w:cs="Times New Roman"/>
        </w:rPr>
        <w:t>/h1&gt;</w:t>
      </w:r>
    </w:p>
    <w:p w14:paraId="084E6B2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&lt;h2&gt;Hello </w:t>
      </w:r>
      <w:proofErr w:type="gramStart"/>
      <w:r w:rsidRPr="004913AC">
        <w:rPr>
          <w:rFonts w:ascii="Times New Roman" w:hAnsi="Times New Roman" w:cs="Times New Roman"/>
        </w:rPr>
        <w:t>World!&lt;</w:t>
      </w:r>
      <w:proofErr w:type="gramEnd"/>
      <w:r w:rsidRPr="004913AC">
        <w:rPr>
          <w:rFonts w:ascii="Times New Roman" w:hAnsi="Times New Roman" w:cs="Times New Roman"/>
        </w:rPr>
        <w:t>/h2&gt;</w:t>
      </w:r>
    </w:p>
    <w:p w14:paraId="084E6B2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&lt;h3&gt;Hello </w:t>
      </w:r>
      <w:proofErr w:type="gramStart"/>
      <w:r w:rsidRPr="004913AC">
        <w:rPr>
          <w:rFonts w:ascii="Times New Roman" w:hAnsi="Times New Roman" w:cs="Times New Roman"/>
        </w:rPr>
        <w:t>World!&lt;</w:t>
      </w:r>
      <w:proofErr w:type="gramEnd"/>
      <w:r w:rsidRPr="004913AC">
        <w:rPr>
          <w:rFonts w:ascii="Times New Roman" w:hAnsi="Times New Roman" w:cs="Times New Roman"/>
        </w:rPr>
        <w:t>/h3&gt;</w:t>
      </w:r>
    </w:p>
    <w:p w14:paraId="084E6B2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&lt;h4&gt;Hello </w:t>
      </w:r>
      <w:proofErr w:type="gramStart"/>
      <w:r w:rsidRPr="004913AC">
        <w:rPr>
          <w:rFonts w:ascii="Times New Roman" w:hAnsi="Times New Roman" w:cs="Times New Roman"/>
        </w:rPr>
        <w:t>World!&lt;</w:t>
      </w:r>
      <w:proofErr w:type="gramEnd"/>
      <w:r w:rsidRPr="004913AC">
        <w:rPr>
          <w:rFonts w:ascii="Times New Roman" w:hAnsi="Times New Roman" w:cs="Times New Roman"/>
        </w:rPr>
        <w:t>/h4&gt;</w:t>
      </w:r>
    </w:p>
    <w:p w14:paraId="084E6B2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&lt;h5&gt;Hello </w:t>
      </w:r>
      <w:proofErr w:type="gramStart"/>
      <w:r w:rsidRPr="004913AC">
        <w:rPr>
          <w:rFonts w:ascii="Times New Roman" w:hAnsi="Times New Roman" w:cs="Times New Roman"/>
        </w:rPr>
        <w:t>World!&lt;</w:t>
      </w:r>
      <w:proofErr w:type="gramEnd"/>
      <w:r w:rsidRPr="004913AC">
        <w:rPr>
          <w:rFonts w:ascii="Times New Roman" w:hAnsi="Times New Roman" w:cs="Times New Roman"/>
        </w:rPr>
        <w:t>/h5&gt;</w:t>
      </w:r>
    </w:p>
    <w:p w14:paraId="084E6B2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&lt;h6&gt;Hello </w:t>
      </w:r>
      <w:proofErr w:type="gramStart"/>
      <w:r w:rsidRPr="004913AC">
        <w:rPr>
          <w:rFonts w:ascii="Times New Roman" w:hAnsi="Times New Roman" w:cs="Times New Roman"/>
        </w:rPr>
        <w:t>World!&lt;</w:t>
      </w:r>
      <w:proofErr w:type="gramEnd"/>
      <w:r w:rsidRPr="004913AC">
        <w:rPr>
          <w:rFonts w:ascii="Times New Roman" w:hAnsi="Times New Roman" w:cs="Times New Roman"/>
        </w:rPr>
        <w:t>/h6&gt;</w:t>
      </w:r>
    </w:p>
    <w:p w14:paraId="084E6B2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B2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6791935E" w14:textId="77777777" w:rsidR="00EC6B68" w:rsidRPr="004913AC" w:rsidRDefault="00727D02" w:rsidP="00EC6B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  <w:r w:rsidR="00EC6B68"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t xml:space="preserve"> </w:t>
      </w:r>
      <w:r w:rsidR="00EC6B68"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3E478742" wp14:editId="3CD4BBDE">
            <wp:extent cx="5216236" cy="2934061"/>
            <wp:effectExtent l="0" t="0" r="3810" b="0"/>
            <wp:docPr id="107567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75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3020" cy="294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B32" w14:textId="6C828E14" w:rsidR="006B2499" w:rsidRPr="004913AC" w:rsidRDefault="00727D02" w:rsidP="00EC6B68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Project-3</w:t>
      </w:r>
    </w:p>
    <w:p w14:paraId="084E6B33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by demonstrating the usage of Paragraph Tag:</w:t>
      </w:r>
    </w:p>
    <w:p w14:paraId="084E6B34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B3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B3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B3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B3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B3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Paragraph Tag</w:t>
      </w:r>
    </w:p>
    <w:p w14:paraId="084E6B3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B3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B3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B3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&lt;h1&gt;Paragraph&lt;/h1&gt;</w:t>
      </w:r>
    </w:p>
    <w:p w14:paraId="084E6B3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&lt;p&gt;/This is a </w:t>
      </w:r>
      <w:proofErr w:type="gramStart"/>
      <w:r w:rsidRPr="004913AC">
        <w:rPr>
          <w:rFonts w:ascii="Times New Roman" w:hAnsi="Times New Roman" w:cs="Times New Roman"/>
        </w:rPr>
        <w:t>paragraph.&lt;</w:t>
      </w:r>
      <w:proofErr w:type="spellStart"/>
      <w:proofErr w:type="gramEnd"/>
      <w:r w:rsidRPr="004913AC">
        <w:rPr>
          <w:rFonts w:ascii="Times New Roman" w:hAnsi="Times New Roman" w:cs="Times New Roman"/>
        </w:rPr>
        <w:t>br</w:t>
      </w:r>
      <w:proofErr w:type="spellEnd"/>
      <w:r w:rsidRPr="004913AC">
        <w:rPr>
          <w:rFonts w:ascii="Times New Roman" w:hAnsi="Times New Roman" w:cs="Times New Roman"/>
        </w:rPr>
        <w:t xml:space="preserve">&gt;Adding a line break here for </w:t>
      </w:r>
      <w:proofErr w:type="gramStart"/>
      <w:r w:rsidRPr="004913AC">
        <w:rPr>
          <w:rFonts w:ascii="Times New Roman" w:hAnsi="Times New Roman" w:cs="Times New Roman"/>
        </w:rPr>
        <w:t>demonstration.&lt;</w:t>
      </w:r>
      <w:proofErr w:type="gramEnd"/>
      <w:r w:rsidRPr="004913AC">
        <w:rPr>
          <w:rFonts w:ascii="Times New Roman" w:hAnsi="Times New Roman" w:cs="Times New Roman"/>
        </w:rPr>
        <w:t>/p&gt;</w:t>
      </w:r>
    </w:p>
    <w:p w14:paraId="084E6B3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</w:t>
      </w:r>
      <w:proofErr w:type="spellStart"/>
      <w:r w:rsidRPr="004913AC">
        <w:rPr>
          <w:rFonts w:ascii="Times New Roman" w:hAnsi="Times New Roman" w:cs="Times New Roman"/>
        </w:rPr>
        <w:t>br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B4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&lt;p&gt; This is another </w:t>
      </w:r>
      <w:proofErr w:type="gramStart"/>
      <w:r w:rsidRPr="004913AC">
        <w:rPr>
          <w:rFonts w:ascii="Times New Roman" w:hAnsi="Times New Roman" w:cs="Times New Roman"/>
        </w:rPr>
        <w:t>paragraph.&lt;</w:t>
      </w:r>
      <w:proofErr w:type="spellStart"/>
      <w:proofErr w:type="gramEnd"/>
      <w:r w:rsidRPr="004913AC">
        <w:rPr>
          <w:rFonts w:ascii="Times New Roman" w:hAnsi="Times New Roman" w:cs="Times New Roman"/>
        </w:rPr>
        <w:t>br</w:t>
      </w:r>
      <w:proofErr w:type="spellEnd"/>
      <w:r w:rsidRPr="004913AC">
        <w:rPr>
          <w:rFonts w:ascii="Times New Roman" w:hAnsi="Times New Roman" w:cs="Times New Roman"/>
        </w:rPr>
        <w:t>&gt;Here's another line break within this paragraph&lt;/p&gt;</w:t>
      </w:r>
    </w:p>
    <w:p w14:paraId="084E6B4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</w:t>
      </w:r>
      <w:proofErr w:type="spellStart"/>
      <w:r w:rsidRPr="004913AC">
        <w:rPr>
          <w:rFonts w:ascii="Times New Roman" w:hAnsi="Times New Roman" w:cs="Times New Roman"/>
        </w:rPr>
        <w:t>br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B4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</w:t>
      </w:r>
    </w:p>
    <w:p w14:paraId="084E6B4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B4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67313CF7" w14:textId="77777777" w:rsidR="00EC6B68" w:rsidRPr="004913AC" w:rsidRDefault="00727D02" w:rsidP="00EC6B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  <w:r w:rsidR="00EC6B68"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t xml:space="preserve"> </w:t>
      </w:r>
      <w:r w:rsidR="00EC6B68"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42AC6A88" wp14:editId="6B7FC449">
            <wp:extent cx="5340927" cy="3004197"/>
            <wp:effectExtent l="0" t="0" r="0" b="5715"/>
            <wp:docPr id="101721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132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7719" cy="300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B47" w14:textId="607798E4" w:rsidR="006B2499" w:rsidRPr="004913AC" w:rsidRDefault="00727D02" w:rsidP="00EC6B68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Project-4</w:t>
      </w:r>
    </w:p>
    <w:p w14:paraId="084E6B48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by demonstrating the usage of HTML lists:</w:t>
      </w:r>
    </w:p>
    <w:p w14:paraId="084E6B49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B4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B4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B4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B4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B4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HTML lists Example</w:t>
      </w:r>
    </w:p>
    <w:p w14:paraId="084E6B4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B5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&lt;/head&gt;</w:t>
      </w:r>
    </w:p>
    <w:p w14:paraId="084E6B5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B5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&lt;h2&gt;Ordered list(numbered)&lt;/h2</w:t>
      </w:r>
    </w:p>
    <w:p w14:paraId="084E6B5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B5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&lt;li&gt;Rice&lt;/li&gt;</w:t>
      </w:r>
    </w:p>
    <w:p w14:paraId="084E6B5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&lt;li&gt;Sugar&lt;/li&gt;</w:t>
      </w:r>
    </w:p>
    <w:p w14:paraId="084E6B5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&lt;li&gt;Dal&lt;/li&gt;</w:t>
      </w:r>
    </w:p>
    <w:p w14:paraId="084E6B5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&lt;/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B5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    &lt;h2&gt; Unordered </w:t>
      </w:r>
      <w:proofErr w:type="gramStart"/>
      <w:r w:rsidRPr="004913AC">
        <w:rPr>
          <w:rFonts w:ascii="Times New Roman" w:hAnsi="Times New Roman" w:cs="Times New Roman"/>
        </w:rPr>
        <w:t>list(</w:t>
      </w:r>
      <w:proofErr w:type="gramEnd"/>
      <w:r w:rsidRPr="004913AC">
        <w:rPr>
          <w:rFonts w:ascii="Times New Roman" w:hAnsi="Times New Roman" w:cs="Times New Roman"/>
        </w:rPr>
        <w:t xml:space="preserve">Bullet </w:t>
      </w:r>
      <w:proofErr w:type="gramStart"/>
      <w:r w:rsidRPr="004913AC">
        <w:rPr>
          <w:rFonts w:ascii="Times New Roman" w:hAnsi="Times New Roman" w:cs="Times New Roman"/>
        </w:rPr>
        <w:t>Points)&lt;</w:t>
      </w:r>
      <w:proofErr w:type="gramEnd"/>
      <w:r w:rsidRPr="004913AC">
        <w:rPr>
          <w:rFonts w:ascii="Times New Roman" w:hAnsi="Times New Roman" w:cs="Times New Roman"/>
        </w:rPr>
        <w:t>/h2&gt;</w:t>
      </w:r>
    </w:p>
    <w:p w14:paraId="084E6B5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&lt;ul&gt;</w:t>
      </w:r>
    </w:p>
    <w:p w14:paraId="084E6B5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&lt;li&gt;Apple&lt;/li&gt;</w:t>
      </w:r>
    </w:p>
    <w:p w14:paraId="084E6B5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&lt;li&gt;Orange&lt;/li&gt;</w:t>
      </w:r>
    </w:p>
    <w:p w14:paraId="084E6B5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&lt;li&gt;Banana&lt;/li&gt;</w:t>
      </w:r>
    </w:p>
    <w:p w14:paraId="084E6B5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&lt;/ul&gt;</w:t>
      </w:r>
    </w:p>
    <w:p w14:paraId="084E6B5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    &lt;h2&gt;Definition </w:t>
      </w:r>
      <w:proofErr w:type="gramStart"/>
      <w:r w:rsidRPr="004913AC">
        <w:rPr>
          <w:rFonts w:ascii="Times New Roman" w:hAnsi="Times New Roman" w:cs="Times New Roman"/>
        </w:rPr>
        <w:t>List(</w:t>
      </w:r>
      <w:proofErr w:type="gramEnd"/>
      <w:r w:rsidRPr="004913AC">
        <w:rPr>
          <w:rFonts w:ascii="Times New Roman" w:hAnsi="Times New Roman" w:cs="Times New Roman"/>
        </w:rPr>
        <w:t>Items)&lt;/h2&gt;</w:t>
      </w:r>
    </w:p>
    <w:p w14:paraId="084E6B5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&lt;dl&gt;</w:t>
      </w:r>
    </w:p>
    <w:p w14:paraId="084E6B6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&lt;dt&gt;Potato&lt;/dt&gt;</w:t>
      </w:r>
    </w:p>
    <w:p w14:paraId="084E6B61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B6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    &lt;dd&gt;A starchy vegetable commonly used in </w:t>
      </w:r>
      <w:proofErr w:type="gramStart"/>
      <w:r w:rsidRPr="004913AC">
        <w:rPr>
          <w:rFonts w:ascii="Times New Roman" w:hAnsi="Times New Roman" w:cs="Times New Roman"/>
        </w:rPr>
        <w:t>cooking.&lt;</w:t>
      </w:r>
      <w:proofErr w:type="gramEnd"/>
      <w:r w:rsidRPr="004913AC">
        <w:rPr>
          <w:rFonts w:ascii="Times New Roman" w:hAnsi="Times New Roman" w:cs="Times New Roman"/>
        </w:rPr>
        <w:t>/dd&gt;</w:t>
      </w:r>
    </w:p>
    <w:p w14:paraId="084E6B6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&lt;dt&gt;Brinjal&lt;/dt&gt;</w:t>
      </w:r>
    </w:p>
    <w:p w14:paraId="084E6B6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&lt;dd&gt;Also known as </w:t>
      </w:r>
      <w:proofErr w:type="spellStart"/>
      <w:r w:rsidRPr="004913AC">
        <w:rPr>
          <w:rFonts w:ascii="Times New Roman" w:hAnsi="Times New Roman" w:cs="Times New Roman"/>
        </w:rPr>
        <w:t>eggpiant</w:t>
      </w:r>
      <w:proofErr w:type="spellEnd"/>
      <w:r w:rsidRPr="004913AC">
        <w:rPr>
          <w:rFonts w:ascii="Times New Roman" w:hAnsi="Times New Roman" w:cs="Times New Roman"/>
        </w:rPr>
        <w:t xml:space="preserve">, a versatile vegetable used in various </w:t>
      </w:r>
      <w:proofErr w:type="gramStart"/>
      <w:r w:rsidRPr="004913AC">
        <w:rPr>
          <w:rFonts w:ascii="Times New Roman" w:hAnsi="Times New Roman" w:cs="Times New Roman"/>
        </w:rPr>
        <w:t>dishes.&lt;</w:t>
      </w:r>
      <w:proofErr w:type="gramEnd"/>
      <w:r w:rsidRPr="004913AC">
        <w:rPr>
          <w:rFonts w:ascii="Times New Roman" w:hAnsi="Times New Roman" w:cs="Times New Roman"/>
        </w:rPr>
        <w:t>/dd&gt;</w:t>
      </w:r>
    </w:p>
    <w:p w14:paraId="084E6B6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&lt;/dl&gt;</w:t>
      </w:r>
    </w:p>
    <w:p w14:paraId="084E6B6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B6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lastRenderedPageBreak/>
        <w:t>&lt;/html&gt;</w:t>
      </w:r>
    </w:p>
    <w:p w14:paraId="084E6B68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084E6B69" w14:textId="6FEDF044" w:rsidR="006B2499" w:rsidRPr="004913AC" w:rsidRDefault="009C5086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162749AE" wp14:editId="6B76DE28">
            <wp:extent cx="5731510" cy="3223895"/>
            <wp:effectExtent l="0" t="0" r="2540" b="0"/>
            <wp:docPr id="149394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463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D02" w:rsidRPr="004913AC">
        <w:rPr>
          <w:rFonts w:ascii="Times New Roman" w:hAnsi="Times New Roman" w:cs="Times New Roman"/>
        </w:rPr>
        <w:br w:type="page"/>
      </w:r>
    </w:p>
    <w:p w14:paraId="084E6B6A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Project-5</w:t>
      </w:r>
    </w:p>
    <w:p w14:paraId="084E6B6B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 xml:space="preserve">Title: To design a web page by demonstrating the usage of HTML list type attribute </w:t>
      </w:r>
      <w:proofErr w:type="gramStart"/>
      <w:r w:rsidRPr="004913AC">
        <w:rPr>
          <w:rFonts w:ascii="Times New Roman" w:hAnsi="Times New Roman" w:cs="Times New Roman"/>
          <w:b/>
          <w:sz w:val="28"/>
          <w:szCs w:val="28"/>
        </w:rPr>
        <w:t>–“</w:t>
      </w:r>
      <w:proofErr w:type="gramEnd"/>
      <w:r w:rsidRPr="004913AC">
        <w:rPr>
          <w:rFonts w:ascii="Times New Roman" w:hAnsi="Times New Roman" w:cs="Times New Roman"/>
          <w:b/>
          <w:sz w:val="28"/>
          <w:szCs w:val="28"/>
        </w:rPr>
        <w:t>A”:</w:t>
      </w:r>
    </w:p>
    <w:p w14:paraId="084E6B6C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B6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B6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B6F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B7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B7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B7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B7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B7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Second web page</w:t>
      </w:r>
    </w:p>
    <w:p w14:paraId="084E6B7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B7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B7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B7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 xml:space="preserve"> type="A"&gt;</w:t>
      </w:r>
    </w:p>
    <w:p w14:paraId="084E6B79" w14:textId="10DA4B18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6B71EB" w:rsidRPr="004913AC">
        <w:rPr>
          <w:rFonts w:ascii="Times New Roman" w:hAnsi="Times New Roman" w:cs="Times New Roman"/>
        </w:rPr>
        <w:t>tarun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7A" w14:textId="35D78625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6B71EB" w:rsidRPr="004913AC">
        <w:rPr>
          <w:rFonts w:ascii="Times New Roman" w:hAnsi="Times New Roman" w:cs="Times New Roman"/>
        </w:rPr>
        <w:t>kumar</w:t>
      </w:r>
      <w:r w:rsidRPr="004913AC">
        <w:rPr>
          <w:rFonts w:ascii="Times New Roman" w:hAnsi="Times New Roman" w:cs="Times New Roman"/>
        </w:rPr>
        <w:t>I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7B" w14:textId="0AA07B3F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6B71EB" w:rsidRPr="004913AC">
        <w:rPr>
          <w:rFonts w:ascii="Times New Roman" w:hAnsi="Times New Roman" w:cs="Times New Roman"/>
        </w:rPr>
        <w:t>ravi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7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    </w:t>
      </w:r>
    </w:p>
    <w:p w14:paraId="084E6B7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B7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B7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B80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64F11B42" w14:textId="77777777" w:rsidR="00EC6B68" w:rsidRPr="004913AC" w:rsidRDefault="00D94344" w:rsidP="00EC6B68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1C805CC8" wp14:editId="5F25AA7A">
            <wp:extent cx="3246870" cy="1826319"/>
            <wp:effectExtent l="0" t="0" r="0" b="2540"/>
            <wp:docPr id="70538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859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6337" cy="185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B84" w14:textId="6F713452" w:rsidR="006B2499" w:rsidRPr="004913AC" w:rsidRDefault="00727D02" w:rsidP="00EC6B68">
      <w:pPr>
        <w:jc w:val="center"/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Project-6</w:t>
      </w:r>
    </w:p>
    <w:p w14:paraId="084E6B85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Titlte: Design a web page by demonstrating the usage of HTML list type attribute</w:t>
      </w:r>
      <w:proofErr w:type="gramStart"/>
      <w:r w:rsidRPr="004913AC">
        <w:rPr>
          <w:rFonts w:ascii="Times New Roman" w:hAnsi="Times New Roman" w:cs="Times New Roman"/>
          <w:b/>
          <w:sz w:val="28"/>
          <w:szCs w:val="28"/>
        </w:rPr>
        <w:t>-“</w:t>
      </w:r>
      <w:proofErr w:type="gramEnd"/>
      <w:r w:rsidRPr="004913AC">
        <w:rPr>
          <w:rFonts w:ascii="Times New Roman" w:hAnsi="Times New Roman" w:cs="Times New Roman"/>
          <w:b/>
          <w:sz w:val="28"/>
          <w:szCs w:val="28"/>
        </w:rPr>
        <w:t>a”:</w:t>
      </w:r>
    </w:p>
    <w:p w14:paraId="084E6B86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B8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B8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B8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B8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B8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Second web page</w:t>
      </w:r>
    </w:p>
    <w:p w14:paraId="084E6B8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B8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B8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B8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 xml:space="preserve"> type="a"&gt;</w:t>
      </w:r>
    </w:p>
    <w:p w14:paraId="084E6B90" w14:textId="651FADAC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115F63" w:rsidRPr="004913AC">
        <w:rPr>
          <w:rFonts w:ascii="Times New Roman" w:hAnsi="Times New Roman" w:cs="Times New Roman"/>
        </w:rPr>
        <w:t>tarun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91" w14:textId="66AE9AE9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115F63" w:rsidRPr="004913AC">
        <w:rPr>
          <w:rFonts w:ascii="Times New Roman" w:hAnsi="Times New Roman" w:cs="Times New Roman"/>
        </w:rPr>
        <w:t>kumar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92" w14:textId="6601DDE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115F63" w:rsidRPr="004913AC">
        <w:rPr>
          <w:rFonts w:ascii="Times New Roman" w:hAnsi="Times New Roman" w:cs="Times New Roman"/>
        </w:rPr>
        <w:t>ravi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9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B9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B9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B96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084E6B97" w14:textId="6ABB0B59" w:rsidR="006B2499" w:rsidRPr="004913AC" w:rsidRDefault="006B249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84E6B99" w14:textId="727691E6" w:rsidR="006B2499" w:rsidRPr="007E70B0" w:rsidRDefault="00EC6B68" w:rsidP="007E70B0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50AB4FA9" wp14:editId="2AB455D4">
            <wp:extent cx="4704504" cy="2646218"/>
            <wp:effectExtent l="0" t="0" r="1270" b="1905"/>
            <wp:docPr id="118700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05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8027" cy="265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B9D" w14:textId="2CBAB27D" w:rsidR="006B2499" w:rsidRPr="004913AC" w:rsidRDefault="00727D02" w:rsidP="0096539E">
      <w:pPr>
        <w:jc w:val="center"/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Project-7</w:t>
      </w:r>
    </w:p>
    <w:p w14:paraId="084E6B9E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Titlte: Design a web page by demonstrating the usage of HTML list type attribute</w:t>
      </w:r>
      <w:proofErr w:type="gramStart"/>
      <w:r w:rsidRPr="004913AC">
        <w:rPr>
          <w:rFonts w:ascii="Times New Roman" w:hAnsi="Times New Roman" w:cs="Times New Roman"/>
          <w:b/>
          <w:sz w:val="28"/>
          <w:szCs w:val="28"/>
        </w:rPr>
        <w:t>-“</w:t>
      </w:r>
      <w:proofErr w:type="gramEnd"/>
      <w:r w:rsidRPr="004913AC">
        <w:rPr>
          <w:rFonts w:ascii="Times New Roman" w:hAnsi="Times New Roman" w:cs="Times New Roman"/>
          <w:b/>
          <w:sz w:val="28"/>
          <w:szCs w:val="28"/>
        </w:rPr>
        <w:t>I”:</w:t>
      </w:r>
    </w:p>
    <w:p w14:paraId="084E6B9F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BA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BA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BA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BA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BA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Second web page</w:t>
      </w:r>
    </w:p>
    <w:p w14:paraId="084E6BA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BA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BA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BA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 xml:space="preserve"> type="I"&gt;</w:t>
      </w:r>
    </w:p>
    <w:p w14:paraId="084E6BA9" w14:textId="20B2DD51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237A81" w:rsidRPr="004913AC">
        <w:rPr>
          <w:rFonts w:ascii="Times New Roman" w:hAnsi="Times New Roman" w:cs="Times New Roman"/>
        </w:rPr>
        <w:t>tarun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AA" w14:textId="5F18AC12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237A81" w:rsidRPr="004913AC">
        <w:rPr>
          <w:rFonts w:ascii="Times New Roman" w:hAnsi="Times New Roman" w:cs="Times New Roman"/>
        </w:rPr>
        <w:t>kumar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AB" w14:textId="73F6D364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237A81" w:rsidRPr="004913AC">
        <w:rPr>
          <w:rFonts w:ascii="Times New Roman" w:hAnsi="Times New Roman" w:cs="Times New Roman"/>
        </w:rPr>
        <w:t>ravi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A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BA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BA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BAF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084E6BB0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37EED06C" w14:textId="77777777" w:rsidR="00EC6B68" w:rsidRPr="004913AC" w:rsidRDefault="00237A81" w:rsidP="00EC6B68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3D509C91" wp14:editId="60D76C50">
            <wp:extent cx="4100945" cy="2306725"/>
            <wp:effectExtent l="0" t="0" r="0" b="0"/>
            <wp:docPr id="84280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020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9836" cy="23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A7C1" w14:textId="77777777" w:rsidR="0096539E" w:rsidRDefault="0096539E" w:rsidP="00EC6B6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76B7FC" w14:textId="77777777" w:rsidR="007E70B0" w:rsidRDefault="007E70B0" w:rsidP="00EC6B6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4E6BB5" w14:textId="49C81266" w:rsidR="006B2499" w:rsidRPr="004913AC" w:rsidRDefault="00727D02" w:rsidP="00EC6B68">
      <w:pPr>
        <w:jc w:val="center"/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Project-8</w:t>
      </w:r>
    </w:p>
    <w:p w14:paraId="084E6BB6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Titlte: Design a web page by demonstrating the usage of HTML list type attribute</w:t>
      </w:r>
      <w:proofErr w:type="gramStart"/>
      <w:r w:rsidRPr="004913AC">
        <w:rPr>
          <w:rFonts w:ascii="Times New Roman" w:hAnsi="Times New Roman" w:cs="Times New Roman"/>
          <w:b/>
          <w:sz w:val="28"/>
          <w:szCs w:val="28"/>
        </w:rPr>
        <w:t>-“</w:t>
      </w:r>
      <w:proofErr w:type="spellStart"/>
      <w:proofErr w:type="gramEnd"/>
      <w:r w:rsidRPr="004913AC"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 w:rsidRPr="004913AC">
        <w:rPr>
          <w:rFonts w:ascii="Times New Roman" w:hAnsi="Times New Roman" w:cs="Times New Roman"/>
          <w:b/>
          <w:sz w:val="28"/>
          <w:szCs w:val="28"/>
        </w:rPr>
        <w:t>”:</w:t>
      </w:r>
    </w:p>
    <w:p w14:paraId="084E6BB7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BB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BB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BB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BB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BB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Second web page</w:t>
      </w:r>
    </w:p>
    <w:p w14:paraId="084E6BB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BB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BB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BC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 xml:space="preserve"> type="i"&gt;</w:t>
      </w:r>
    </w:p>
    <w:p w14:paraId="084E6BC1" w14:textId="5C55166E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tarun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C2" w14:textId="26723099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kumar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C3" w14:textId="00BE4BCF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ravi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C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BC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BC6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</w:rPr>
        <w:t>&lt;/html&gt;</w:t>
      </w: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084E6BC7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084E6BC8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BC9" w14:textId="558E4849" w:rsidR="006B2499" w:rsidRPr="004913AC" w:rsidRDefault="00815876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4E77FC19" wp14:editId="147E88B6">
            <wp:extent cx="4745182" cy="2669099"/>
            <wp:effectExtent l="0" t="0" r="0" b="0"/>
            <wp:docPr id="192958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877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877" cy="267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BCA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BCC" w14:textId="6522CA91" w:rsidR="006B2499" w:rsidRPr="004913AC" w:rsidRDefault="00727D02" w:rsidP="00EC6B68">
      <w:pPr>
        <w:jc w:val="center"/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Project-9</w:t>
      </w:r>
    </w:p>
    <w:p w14:paraId="084E6BCD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Titlte: Design a web page by demonstrating the usage of HTML list with start attribute:</w:t>
      </w:r>
    </w:p>
    <w:p w14:paraId="084E6BCE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BC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BD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BD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BD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BD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Second web page</w:t>
      </w:r>
    </w:p>
    <w:p w14:paraId="084E6BD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BD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BD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BD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 xml:space="preserve"> start="20"&gt;</w:t>
      </w:r>
    </w:p>
    <w:p w14:paraId="084E6BD8" w14:textId="08E55559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tarun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D9" w14:textId="0E0BD946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kumar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DA" w14:textId="1B17A4AC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ravi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D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BD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BD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BDE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20105CB1" w14:textId="77777777" w:rsidR="00EC6B68" w:rsidRPr="004913AC" w:rsidRDefault="00815876" w:rsidP="00EC6B6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0B4E3E49" wp14:editId="48BEB5DA">
            <wp:extent cx="4419052" cy="2485656"/>
            <wp:effectExtent l="0" t="0" r="635" b="0"/>
            <wp:docPr id="10964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25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2664" cy="249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A370" w14:textId="77777777" w:rsidR="0096539E" w:rsidRDefault="0096539E" w:rsidP="00EC6B6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0317AF" w14:textId="77777777" w:rsidR="0096539E" w:rsidRDefault="0096539E" w:rsidP="00EC6B6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4E6BE4" w14:textId="1823F1E2" w:rsidR="006B2499" w:rsidRPr="004913AC" w:rsidRDefault="00727D02" w:rsidP="00EC6B68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Project-10</w:t>
      </w:r>
    </w:p>
    <w:p w14:paraId="084E6BE5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Titlte: Design a web page by demonstrating the usage of HTML list type attribute</w:t>
      </w:r>
      <w:proofErr w:type="gramStart"/>
      <w:r w:rsidRPr="004913AC">
        <w:rPr>
          <w:rFonts w:ascii="Times New Roman" w:hAnsi="Times New Roman" w:cs="Times New Roman"/>
          <w:b/>
          <w:sz w:val="28"/>
          <w:szCs w:val="28"/>
        </w:rPr>
        <w:t>-“</w:t>
      </w:r>
      <w:proofErr w:type="gramEnd"/>
      <w:r w:rsidRPr="004913AC">
        <w:rPr>
          <w:rFonts w:ascii="Times New Roman" w:hAnsi="Times New Roman" w:cs="Times New Roman"/>
          <w:b/>
          <w:sz w:val="28"/>
          <w:szCs w:val="28"/>
        </w:rPr>
        <w:t>square”:</w:t>
      </w:r>
    </w:p>
    <w:p w14:paraId="084E6BE6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BE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BE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BE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BE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BE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Second web page</w:t>
      </w:r>
    </w:p>
    <w:p w14:paraId="084E6BE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BE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BE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BE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&lt;ul type="Square"&gt;</w:t>
      </w:r>
    </w:p>
    <w:p w14:paraId="084E6BF0" w14:textId="3229DC82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tarun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F1" w14:textId="58E14E63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kumar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F2" w14:textId="07072E2B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ravi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BF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&lt;/ul&gt;</w:t>
      </w:r>
    </w:p>
    <w:p w14:paraId="084E6BF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BF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BF6" w14:textId="77777777" w:rsidR="006B2499" w:rsidRPr="004913AC" w:rsidRDefault="00727D02">
      <w:pPr>
        <w:rPr>
          <w:rFonts w:ascii="Times New Roman" w:eastAsia="Times New Roman" w:hAnsi="Times New Roman" w:cs="Times New Roman"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  <w:r w:rsidRPr="004913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6F2B1BF" w14:textId="77777777" w:rsidR="00EC6B68" w:rsidRPr="004913AC" w:rsidRDefault="00815876" w:rsidP="00EC6B68">
      <w:pPr>
        <w:rPr>
          <w:rFonts w:ascii="Times New Roman" w:hAnsi="Times New Roman" w:cs="Times New Roman"/>
          <w:b/>
          <w:u w:val="single"/>
        </w:rPr>
      </w:pPr>
      <w:r w:rsidRPr="004913AC">
        <w:rPr>
          <w:rFonts w:ascii="Times New Roman" w:hAnsi="Times New Roman" w:cs="Times New Roman"/>
          <w:b/>
          <w:noProof/>
          <w:u w:val="single"/>
        </w:rPr>
        <w:drawing>
          <wp:inline distT="0" distB="0" distL="0" distR="0" wp14:anchorId="68B55735" wp14:editId="75E7E226">
            <wp:extent cx="4856018" cy="2731443"/>
            <wp:effectExtent l="0" t="0" r="1905" b="0"/>
            <wp:docPr id="67522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245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696" cy="273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C523" w14:textId="77777777" w:rsidR="0096539E" w:rsidRDefault="0096539E" w:rsidP="00EC6B6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4E6BFD" w14:textId="2FB07156" w:rsidR="006B2499" w:rsidRPr="004913AC" w:rsidRDefault="00727D02" w:rsidP="00EC6B68">
      <w:pPr>
        <w:jc w:val="center"/>
        <w:rPr>
          <w:rFonts w:ascii="Times New Roman" w:hAnsi="Times New Roman" w:cs="Times New Roman"/>
          <w:b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Project-11</w:t>
      </w:r>
    </w:p>
    <w:p w14:paraId="084E6BFE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Titlte: Design a web page by demonstrating the usage of HTML list type attribute</w:t>
      </w:r>
      <w:proofErr w:type="gramStart"/>
      <w:r w:rsidRPr="004913AC">
        <w:rPr>
          <w:rFonts w:ascii="Times New Roman" w:hAnsi="Times New Roman" w:cs="Times New Roman"/>
          <w:b/>
          <w:sz w:val="28"/>
          <w:szCs w:val="28"/>
        </w:rPr>
        <w:t>-“</w:t>
      </w:r>
      <w:proofErr w:type="gramEnd"/>
      <w:r w:rsidRPr="004913AC">
        <w:rPr>
          <w:rFonts w:ascii="Times New Roman" w:hAnsi="Times New Roman" w:cs="Times New Roman"/>
          <w:b/>
          <w:sz w:val="28"/>
          <w:szCs w:val="28"/>
        </w:rPr>
        <w:t>circle”:</w:t>
      </w:r>
    </w:p>
    <w:p w14:paraId="084E6BFF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00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0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0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C0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C0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Second web page</w:t>
      </w:r>
    </w:p>
    <w:p w14:paraId="084E6C0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C0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C0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C0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&lt;ul type="circle"&gt;</w:t>
      </w:r>
    </w:p>
    <w:p w14:paraId="084E6C09" w14:textId="3FCA92AC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tarun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C0A" w14:textId="09C534BF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kumar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C0B" w14:textId="07017BF0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ravi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C0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&lt;/ul&gt;</w:t>
      </w:r>
    </w:p>
    <w:p w14:paraId="084E6C0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C0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C0F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084E6C10" w14:textId="7154180B" w:rsidR="006B2499" w:rsidRPr="004913AC" w:rsidRDefault="00815876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422B4459" wp14:editId="68E4377C">
            <wp:extent cx="4560801" cy="2565387"/>
            <wp:effectExtent l="0" t="0" r="0" b="6985"/>
            <wp:docPr id="170700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012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1567" cy="257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C11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14E06B95" w14:textId="77777777" w:rsidR="0096539E" w:rsidRDefault="0096539E" w:rsidP="00EC6B6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4E6C13" w14:textId="48AFA1D6" w:rsidR="006B2499" w:rsidRPr="004913AC" w:rsidRDefault="00727D02" w:rsidP="00EC6B68">
      <w:pPr>
        <w:jc w:val="center"/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Project-12</w:t>
      </w:r>
    </w:p>
    <w:p w14:paraId="084E6C14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Titlte: Design a web page by demonstrating the usage of HTML list type attribute</w:t>
      </w:r>
      <w:proofErr w:type="gramStart"/>
      <w:r w:rsidRPr="004913AC">
        <w:rPr>
          <w:rFonts w:ascii="Times New Roman" w:hAnsi="Times New Roman" w:cs="Times New Roman"/>
          <w:b/>
          <w:sz w:val="28"/>
          <w:szCs w:val="28"/>
        </w:rPr>
        <w:t>-“</w:t>
      </w:r>
      <w:proofErr w:type="gramEnd"/>
      <w:r w:rsidRPr="004913AC">
        <w:rPr>
          <w:rFonts w:ascii="Times New Roman" w:hAnsi="Times New Roman" w:cs="Times New Roman"/>
          <w:b/>
          <w:sz w:val="28"/>
          <w:szCs w:val="28"/>
        </w:rPr>
        <w:t>disc”:</w:t>
      </w:r>
    </w:p>
    <w:p w14:paraId="084E6C15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1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1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1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C1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C1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Second web page</w:t>
      </w:r>
    </w:p>
    <w:p w14:paraId="084E6C1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C1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C1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C1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&lt;ul type="disc"&gt;</w:t>
      </w:r>
    </w:p>
    <w:p w14:paraId="084E6C1F" w14:textId="6BCFD832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tarun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C20" w14:textId="5BDE54DC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kumar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C21" w14:textId="1E405EDE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ravi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C2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&lt;/ul&gt;</w:t>
      </w:r>
    </w:p>
    <w:p w14:paraId="084E6C2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C2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46EFEAF3" w14:textId="719A8AA5" w:rsidR="0066255C" w:rsidRPr="004913AC" w:rsidRDefault="00727D02" w:rsidP="00EC6B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</w:t>
      </w:r>
      <w:r w:rsidR="0066255C" w:rsidRPr="004913AC">
        <w:rPr>
          <w:rFonts w:ascii="Times New Roman" w:hAnsi="Times New Roman" w:cs="Times New Roman"/>
          <w:b/>
          <w:sz w:val="28"/>
          <w:szCs w:val="28"/>
          <w:u w:val="single"/>
        </w:rPr>
        <w:t>tput:</w:t>
      </w:r>
    </w:p>
    <w:p w14:paraId="4F3144EB" w14:textId="4F4D087C" w:rsidR="0066255C" w:rsidRPr="004913AC" w:rsidRDefault="0066255C" w:rsidP="00EC6B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94B633F" wp14:editId="0CC51443">
            <wp:extent cx="4620491" cy="2598962"/>
            <wp:effectExtent l="0" t="0" r="0" b="0"/>
            <wp:docPr id="92759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944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5773" cy="260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2562" w14:textId="77777777" w:rsidR="0066255C" w:rsidRPr="004913AC" w:rsidRDefault="0066255C" w:rsidP="00EC6B68">
      <w:pPr>
        <w:rPr>
          <w:rFonts w:ascii="Times New Roman" w:hAnsi="Times New Roman" w:cs="Times New Roman"/>
          <w:b/>
          <w:sz w:val="28"/>
          <w:szCs w:val="28"/>
        </w:rPr>
      </w:pPr>
    </w:p>
    <w:p w14:paraId="084E6C28" w14:textId="7FA6FF0A" w:rsidR="006B2499" w:rsidRPr="004913AC" w:rsidRDefault="00727D02" w:rsidP="0066255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Project-13</w:t>
      </w:r>
    </w:p>
    <w:p w14:paraId="084E6C29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Titlte: Design a web page by demonstrating the usage of HTML list type attribute</w:t>
      </w:r>
      <w:proofErr w:type="gramStart"/>
      <w:r w:rsidRPr="004913AC">
        <w:rPr>
          <w:rFonts w:ascii="Times New Roman" w:hAnsi="Times New Roman" w:cs="Times New Roman"/>
          <w:b/>
          <w:sz w:val="28"/>
          <w:szCs w:val="28"/>
        </w:rPr>
        <w:t>-“</w:t>
      </w:r>
      <w:proofErr w:type="gramEnd"/>
      <w:r w:rsidRPr="004913AC">
        <w:rPr>
          <w:rFonts w:ascii="Times New Roman" w:hAnsi="Times New Roman" w:cs="Times New Roman"/>
          <w:b/>
          <w:sz w:val="28"/>
          <w:szCs w:val="28"/>
        </w:rPr>
        <w:t>none”:</w:t>
      </w:r>
    </w:p>
    <w:p w14:paraId="084E6C2A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2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2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2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C2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C2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Second web page</w:t>
      </w:r>
    </w:p>
    <w:p w14:paraId="084E6C3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C3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C3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C3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&lt;ul type="none"&gt;</w:t>
      </w:r>
    </w:p>
    <w:p w14:paraId="084E6C34" w14:textId="7F9C86EA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tarun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C35" w14:textId="14D2E54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kumar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C36" w14:textId="5DE226E2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</w:t>
      </w:r>
      <w:proofErr w:type="spellStart"/>
      <w:r w:rsidR="00815876" w:rsidRPr="004913AC">
        <w:rPr>
          <w:rFonts w:ascii="Times New Roman" w:hAnsi="Times New Roman" w:cs="Times New Roman"/>
        </w:rPr>
        <w:t>ravi</w:t>
      </w:r>
      <w:proofErr w:type="spellEnd"/>
      <w:r w:rsidRPr="004913AC">
        <w:rPr>
          <w:rFonts w:ascii="Times New Roman" w:hAnsi="Times New Roman" w:cs="Times New Roman"/>
        </w:rPr>
        <w:t>&lt;/li&gt;</w:t>
      </w:r>
    </w:p>
    <w:p w14:paraId="084E6C3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&lt;/ul&gt;</w:t>
      </w:r>
    </w:p>
    <w:p w14:paraId="084E6C3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C3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C3A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18BFD94F" w14:textId="77777777" w:rsidR="0066255C" w:rsidRPr="004913AC" w:rsidRDefault="00815876" w:rsidP="0066255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3B21F294" wp14:editId="7448DF77">
            <wp:extent cx="5066475" cy="2849822"/>
            <wp:effectExtent l="0" t="0" r="1270" b="8255"/>
            <wp:docPr id="141025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589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7336" cy="285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367E" w14:textId="77777777" w:rsidR="0096539E" w:rsidRDefault="0096539E" w:rsidP="0066255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4E6C40" w14:textId="008BE8A2" w:rsidR="006B2499" w:rsidRPr="004913AC" w:rsidRDefault="00727D02" w:rsidP="0066255C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Project-14</w:t>
      </w:r>
    </w:p>
    <w:p w14:paraId="084E6C41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 xml:space="preserve">Titlte: Design a web page by demonstrating the usage </w:t>
      </w:r>
      <w:proofErr w:type="gramStart"/>
      <w:r w:rsidRPr="004913AC">
        <w:rPr>
          <w:rFonts w:ascii="Times New Roman" w:hAnsi="Times New Roman" w:cs="Times New Roman"/>
          <w:b/>
          <w:sz w:val="28"/>
          <w:szCs w:val="28"/>
        </w:rPr>
        <w:t>of  Nested</w:t>
      </w:r>
      <w:proofErr w:type="gramEnd"/>
      <w:r w:rsidRPr="004913AC">
        <w:rPr>
          <w:rFonts w:ascii="Times New Roman" w:hAnsi="Times New Roman" w:cs="Times New Roman"/>
          <w:b/>
          <w:sz w:val="28"/>
          <w:szCs w:val="28"/>
        </w:rPr>
        <w:t xml:space="preserve"> list in HTML:</w:t>
      </w:r>
    </w:p>
    <w:p w14:paraId="084E6C42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4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4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4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C4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C4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Second web page</w:t>
      </w:r>
    </w:p>
    <w:p w14:paraId="084E6C4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C4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C4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C4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C4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&lt;li&gt;14 pro&lt;/li&gt;</w:t>
      </w:r>
    </w:p>
    <w:p w14:paraId="084E6C4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&lt;li&gt;15 pro&lt;/li&gt;</w:t>
      </w:r>
    </w:p>
    <w:p w14:paraId="084E6C4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C4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&lt;li&gt; goggle pixel&lt;/li&gt;</w:t>
      </w:r>
    </w:p>
    <w:p w14:paraId="084E6C5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 xml:space="preserve">&gt; </w:t>
      </w:r>
    </w:p>
    <w:p w14:paraId="084E6C5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&lt;li&gt;9flod&lt;/li&gt;</w:t>
      </w:r>
    </w:p>
    <w:p w14:paraId="084E6C5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&lt;li&gt;9 pro&lt;/li&gt;</w:t>
      </w:r>
    </w:p>
    <w:p w14:paraId="084E6C5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</w:t>
      </w:r>
      <w:proofErr w:type="spellStart"/>
      <w:r w:rsidRPr="004913AC">
        <w:rPr>
          <w:rFonts w:ascii="Times New Roman" w:hAnsi="Times New Roman" w:cs="Times New Roman"/>
        </w:rPr>
        <w:t>ol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C5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C5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C56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247D6DBE" w14:textId="77777777" w:rsidR="0066255C" w:rsidRPr="004913AC" w:rsidRDefault="00815876" w:rsidP="0066255C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30333C4E" wp14:editId="542AF185">
            <wp:extent cx="3234863" cy="1819565"/>
            <wp:effectExtent l="0" t="0" r="3810" b="9525"/>
            <wp:docPr id="170496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658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5619" cy="18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C5A" w14:textId="6E85F7B9" w:rsidR="006B2499" w:rsidRPr="004913AC" w:rsidRDefault="00727D02" w:rsidP="0066255C">
      <w:pPr>
        <w:jc w:val="center"/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Project-15</w:t>
      </w:r>
    </w:p>
    <w:p w14:paraId="084E6C5B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by demonstrating the usage of HTML Table Tag:</w:t>
      </w:r>
    </w:p>
    <w:p w14:paraId="084E6C5C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5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5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5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C6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 Table tag&lt;/title&gt;</w:t>
      </w:r>
    </w:p>
    <w:p w14:paraId="084E6C6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C6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C6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&lt;table border="1"&gt;</w:t>
      </w:r>
    </w:p>
    <w:p w14:paraId="084E6C6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&lt;tr&gt;</w:t>
      </w:r>
    </w:p>
    <w:p w14:paraId="084E6C6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&gt;Name&lt;/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C6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&gt;Age&lt;/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C6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&gt;City&lt;/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C6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&lt;/tr&gt;</w:t>
      </w:r>
    </w:p>
    <w:p w14:paraId="084E6C6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&lt;tr&gt;</w:t>
      </w:r>
    </w:p>
    <w:p w14:paraId="084E6C6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&lt;td&gt;john&lt;/td&gt;</w:t>
      </w:r>
    </w:p>
    <w:p w14:paraId="084E6C6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&lt;td&gt;28&lt;/td&gt;</w:t>
      </w:r>
    </w:p>
    <w:p w14:paraId="084E6C6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&lt;td&gt;New York&lt;/td&gt;</w:t>
      </w:r>
    </w:p>
    <w:p w14:paraId="084E6C6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&lt;/tr&gt;</w:t>
      </w:r>
    </w:p>
    <w:p w14:paraId="084E6C6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&lt;tr&gt;</w:t>
      </w:r>
    </w:p>
    <w:p w14:paraId="084E6C6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&lt;td&gt;Emma&lt;/td&gt;</w:t>
      </w:r>
    </w:p>
    <w:p w14:paraId="084E6C7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&lt;td&gt;22&lt;/td&gt;</w:t>
      </w:r>
    </w:p>
    <w:p w14:paraId="084E6C7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&lt;td&gt;Los Angles&lt;/td&gt;</w:t>
      </w:r>
    </w:p>
    <w:p w14:paraId="084E6C7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&lt;/tr&gt;</w:t>
      </w:r>
    </w:p>
    <w:p w14:paraId="084E6C7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&lt;/table&gt;</w:t>
      </w:r>
    </w:p>
    <w:p w14:paraId="084E6C7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C7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C76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77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084E6C78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79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7A" w14:textId="5BCC745A" w:rsidR="006B2499" w:rsidRPr="004913AC" w:rsidRDefault="00815876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4D988A58" wp14:editId="763FAAF7">
            <wp:extent cx="6037709" cy="3396127"/>
            <wp:effectExtent l="0" t="0" r="1270" b="0"/>
            <wp:docPr id="204498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843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1953" cy="34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C7B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7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br w:type="page"/>
      </w:r>
    </w:p>
    <w:p w14:paraId="084E6C7D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Project-16</w:t>
      </w:r>
    </w:p>
    <w:p w14:paraId="084E6C7E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by demonstrating the usage of HTML. Image Tag.</w:t>
      </w:r>
    </w:p>
    <w:p w14:paraId="084E6C7F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8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8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8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&lt;head&gt;</w:t>
      </w:r>
    </w:p>
    <w:p w14:paraId="084E6C8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&lt;title&gt; HTML image&lt;/title&gt;</w:t>
      </w:r>
    </w:p>
    <w:p w14:paraId="084E6C8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&lt;/head&gt;</w:t>
      </w:r>
    </w:p>
    <w:p w14:paraId="084E6C8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&lt;body&gt;</w:t>
      </w:r>
    </w:p>
    <w:p w14:paraId="084E6C8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</w:t>
      </w:r>
      <w:proofErr w:type="spellStart"/>
      <w:r w:rsidRPr="004913AC">
        <w:rPr>
          <w:rFonts w:ascii="Times New Roman" w:hAnsi="Times New Roman" w:cs="Times New Roman"/>
        </w:rPr>
        <w:t>img</w:t>
      </w:r>
      <w:proofErr w:type="spellEnd"/>
      <w:r w:rsidRPr="004913AC">
        <w:rPr>
          <w:rFonts w:ascii="Times New Roman" w:hAnsi="Times New Roman" w:cs="Times New Roman"/>
        </w:rPr>
        <w:t xml:space="preserve"> </w:t>
      </w:r>
      <w:proofErr w:type="spellStart"/>
      <w:r w:rsidRPr="004913AC">
        <w:rPr>
          <w:rFonts w:ascii="Times New Roman" w:hAnsi="Times New Roman" w:cs="Times New Roman"/>
        </w:rPr>
        <w:t>src</w:t>
      </w:r>
      <w:proofErr w:type="spellEnd"/>
      <w:r w:rsidRPr="004913AC">
        <w:rPr>
          <w:rFonts w:ascii="Times New Roman" w:hAnsi="Times New Roman" w:cs="Times New Roman"/>
        </w:rPr>
        <w:t>="india.jpg" alt="</w:t>
      </w:r>
      <w:proofErr w:type="spellStart"/>
      <w:r w:rsidRPr="004913AC">
        <w:rPr>
          <w:rFonts w:ascii="Times New Roman" w:hAnsi="Times New Roman" w:cs="Times New Roman"/>
        </w:rPr>
        <w:t>india</w:t>
      </w:r>
      <w:proofErr w:type="spellEnd"/>
      <w:r w:rsidRPr="004913AC">
        <w:rPr>
          <w:rFonts w:ascii="Times New Roman" w:hAnsi="Times New Roman" w:cs="Times New Roman"/>
        </w:rPr>
        <w:t xml:space="preserve"> flag" height="500" width="700"&gt;</w:t>
      </w:r>
    </w:p>
    <w:p w14:paraId="084E6C8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&lt;/body&gt;</w:t>
      </w:r>
    </w:p>
    <w:p w14:paraId="084E6C8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C89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8A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C8B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8C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8D" w14:textId="764C5E27" w:rsidR="006B2499" w:rsidRPr="004913AC" w:rsidRDefault="00815876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6AC4F141" wp14:editId="697FCA87">
            <wp:extent cx="5731510" cy="3223895"/>
            <wp:effectExtent l="0" t="0" r="2540" b="0"/>
            <wp:docPr id="135829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977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C8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br w:type="page"/>
      </w:r>
    </w:p>
    <w:p w14:paraId="084E6C8F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Project-17</w:t>
      </w:r>
    </w:p>
    <w:p w14:paraId="084E6C90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by demonstrating the usage of HTML. Video Tag.</w:t>
      </w:r>
    </w:p>
    <w:p w14:paraId="084E6C91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9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9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9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C9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C9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HTML video</w:t>
      </w:r>
    </w:p>
    <w:p w14:paraId="084E6C9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C9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&lt;body&gt;</w:t>
      </w:r>
    </w:p>
    <w:p w14:paraId="084E6C9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    &lt;video </w:t>
      </w:r>
      <w:proofErr w:type="spellStart"/>
      <w:r w:rsidRPr="004913AC">
        <w:rPr>
          <w:rFonts w:ascii="Times New Roman" w:hAnsi="Times New Roman" w:cs="Times New Roman"/>
        </w:rPr>
        <w:t>src</w:t>
      </w:r>
      <w:proofErr w:type="spellEnd"/>
      <w:r w:rsidRPr="004913AC">
        <w:rPr>
          <w:rFonts w:ascii="Times New Roman" w:hAnsi="Times New Roman" w:cs="Times New Roman"/>
        </w:rPr>
        <w:t>="Tree.mp4" height="300" width="600" controls&gt;&lt;/video&gt;</w:t>
      </w:r>
    </w:p>
    <w:p w14:paraId="084E6C9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&lt;/body&gt;</w:t>
      </w:r>
    </w:p>
    <w:p w14:paraId="084E6C9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C9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C9D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084E6C9E" w14:textId="34120D83" w:rsidR="006B2499" w:rsidRPr="004913AC" w:rsidRDefault="00815876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339D3029" wp14:editId="0A65612D">
            <wp:extent cx="5731510" cy="3223895"/>
            <wp:effectExtent l="0" t="0" r="2540" b="0"/>
            <wp:docPr id="94258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823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C9F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A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br w:type="page"/>
      </w:r>
    </w:p>
    <w:p w14:paraId="084E6CA1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Project-18</w:t>
      </w:r>
    </w:p>
    <w:p w14:paraId="084E6CA2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by demonstrating the usage of HTML. Audio Tag.</w:t>
      </w:r>
    </w:p>
    <w:p w14:paraId="084E6CA3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A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A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A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CA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</w:t>
      </w:r>
    </w:p>
    <w:p w14:paraId="084E6CA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    HTML </w:t>
      </w:r>
      <w:proofErr w:type="spellStart"/>
      <w:r w:rsidRPr="004913AC">
        <w:rPr>
          <w:rFonts w:ascii="Times New Roman" w:hAnsi="Times New Roman" w:cs="Times New Roman"/>
        </w:rPr>
        <w:t>audoi</w:t>
      </w:r>
      <w:proofErr w:type="spellEnd"/>
    </w:p>
    <w:p w14:paraId="084E6CA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&lt;/title&gt;</w:t>
      </w:r>
    </w:p>
    <w:p w14:paraId="084E6CA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&lt;body&gt;</w:t>
      </w:r>
    </w:p>
    <w:p w14:paraId="084E6CA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    &lt;audio </w:t>
      </w:r>
      <w:proofErr w:type="spellStart"/>
      <w:r w:rsidRPr="004913AC">
        <w:rPr>
          <w:rFonts w:ascii="Times New Roman" w:hAnsi="Times New Roman" w:cs="Times New Roman"/>
        </w:rPr>
        <w:t>src</w:t>
      </w:r>
      <w:proofErr w:type="spellEnd"/>
      <w:r w:rsidRPr="004913AC">
        <w:rPr>
          <w:rFonts w:ascii="Times New Roman" w:hAnsi="Times New Roman" w:cs="Times New Roman"/>
        </w:rPr>
        <w:t xml:space="preserve"> ="Music.mp3" controls&gt;&lt;/audio&gt;</w:t>
      </w:r>
    </w:p>
    <w:p w14:paraId="084E6CA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&lt;/body&gt;</w:t>
      </w:r>
    </w:p>
    <w:p w14:paraId="084E6CA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CA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CAF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084E6CB0" w14:textId="3683CE20" w:rsidR="006B2499" w:rsidRPr="004913AC" w:rsidRDefault="00815876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79878461" wp14:editId="2B2C1051">
            <wp:extent cx="5731510" cy="3223895"/>
            <wp:effectExtent l="0" t="0" r="2540" b="0"/>
            <wp:docPr id="175873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386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CB1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B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br w:type="page"/>
      </w:r>
    </w:p>
    <w:p w14:paraId="084E6CB4" w14:textId="77777777" w:rsidR="006B2499" w:rsidRPr="004913AC" w:rsidRDefault="00727D02" w:rsidP="003A001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Project-19</w:t>
      </w:r>
    </w:p>
    <w:p w14:paraId="084E6CB5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by demonstrating the usage of Div Tag:</w:t>
      </w:r>
    </w:p>
    <w:p w14:paraId="084E6CB6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B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B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B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&lt;head&gt;</w:t>
      </w:r>
    </w:p>
    <w:p w14:paraId="084E6CB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&lt;title</w:t>
      </w:r>
      <w:proofErr w:type="gramStart"/>
      <w:r w:rsidRPr="004913AC">
        <w:rPr>
          <w:rFonts w:ascii="Times New Roman" w:hAnsi="Times New Roman" w:cs="Times New Roman"/>
        </w:rPr>
        <w:t>&gt;  Div</w:t>
      </w:r>
      <w:proofErr w:type="gramEnd"/>
      <w:r w:rsidRPr="004913AC">
        <w:rPr>
          <w:rFonts w:ascii="Times New Roman" w:hAnsi="Times New Roman" w:cs="Times New Roman"/>
        </w:rPr>
        <w:t xml:space="preserve"> container Example &lt;/title&gt;/head&gt;</w:t>
      </w:r>
    </w:p>
    <w:p w14:paraId="084E6CB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&lt;body&gt;</w:t>
      </w:r>
    </w:p>
    <w:p w14:paraId="084E6CB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&lt;div style="border: 10px solid black; padding: 10px;"&gt;</w:t>
      </w:r>
    </w:p>
    <w:p w14:paraId="084E6CB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&lt;h2&gt;Div container&lt;/h2&gt;</w:t>
      </w:r>
    </w:p>
    <w:p w14:paraId="084E6CB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&lt;p&gt;This is a paragraph inside a div container&lt;/p&gt;</w:t>
      </w:r>
    </w:p>
    <w:p w14:paraId="084E6CB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&lt;/div&gt;</w:t>
      </w:r>
    </w:p>
    <w:p w14:paraId="084E6CC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&lt;/body&gt;</w:t>
      </w:r>
    </w:p>
    <w:p w14:paraId="084E6CC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CC2" w14:textId="77777777" w:rsidR="006B2499" w:rsidRPr="004913AC" w:rsidRDefault="00727D02">
      <w:pPr>
        <w:rPr>
          <w:ins w:id="0" w:author="Microsoft Word" w:date="2025-05-16T02:10:00Z"/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CC3" w14:textId="46CC4752" w:rsidR="006B2499" w:rsidRPr="004913AC" w:rsidRDefault="0081587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25D8FAFE" wp14:editId="72C91B7C">
            <wp:extent cx="5731510" cy="3223895"/>
            <wp:effectExtent l="0" t="0" r="2540" b="0"/>
            <wp:docPr id="177056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683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CC4" w14:textId="77777777" w:rsidR="006B2499" w:rsidRPr="004913AC" w:rsidRDefault="006B249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84E6CC5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C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br w:type="page"/>
      </w:r>
    </w:p>
    <w:p w14:paraId="084E6CC7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Project-20</w:t>
      </w:r>
    </w:p>
    <w:p w14:paraId="084E6CC8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by demonstrating the usage of HTML Marquee Tag.</w:t>
      </w:r>
    </w:p>
    <w:p w14:paraId="084E6CC9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C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C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C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&lt;head&gt;</w:t>
      </w:r>
    </w:p>
    <w:p w14:paraId="084E6CC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&lt;title</w:t>
      </w:r>
      <w:proofErr w:type="gramStart"/>
      <w:r w:rsidRPr="004913AC">
        <w:rPr>
          <w:rFonts w:ascii="Times New Roman" w:hAnsi="Times New Roman" w:cs="Times New Roman"/>
        </w:rPr>
        <w:t>&gt;  Marquee</w:t>
      </w:r>
      <w:proofErr w:type="gramEnd"/>
      <w:r w:rsidRPr="004913AC">
        <w:rPr>
          <w:rFonts w:ascii="Times New Roman" w:hAnsi="Times New Roman" w:cs="Times New Roman"/>
        </w:rPr>
        <w:t xml:space="preserve"> Tag Example &lt;/title&gt;</w:t>
      </w:r>
    </w:p>
    <w:p w14:paraId="084E6CC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&lt;/head&gt;</w:t>
      </w:r>
    </w:p>
    <w:p w14:paraId="084E6CC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&lt;body&gt;</w:t>
      </w:r>
    </w:p>
    <w:p w14:paraId="084E6CD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&lt;h2&gt;Scrolling Text Example&lt;/h2&gt;</w:t>
      </w:r>
    </w:p>
    <w:p w14:paraId="084E6CD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&lt;marquee&gt;Welcome to our website! Stay tuned for updates. &lt;/marquee&gt;</w:t>
      </w:r>
    </w:p>
    <w:p w14:paraId="084E6CD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&lt;/body&gt;</w:t>
      </w:r>
    </w:p>
    <w:p w14:paraId="084E6CD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CD4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CD5" w14:textId="2F2AC0F6" w:rsidR="006B2499" w:rsidRPr="004913AC" w:rsidRDefault="0081587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16395A23" wp14:editId="6422D55F">
            <wp:extent cx="5731510" cy="3223895"/>
            <wp:effectExtent l="0" t="0" r="2540" b="0"/>
            <wp:docPr id="11552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16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CD6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D7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D8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D9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D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br w:type="page"/>
      </w:r>
    </w:p>
    <w:p w14:paraId="084E6CDB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Project-21</w:t>
      </w:r>
    </w:p>
    <w:p w14:paraId="084E6CDC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by demonstrating the usage of HTML Marquee Tag.</w:t>
      </w:r>
    </w:p>
    <w:p w14:paraId="084E6CDD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D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D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E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&lt;head&gt;</w:t>
      </w:r>
    </w:p>
    <w:p w14:paraId="084E6CE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&lt;title</w:t>
      </w:r>
      <w:proofErr w:type="gramStart"/>
      <w:r w:rsidRPr="004913AC">
        <w:rPr>
          <w:rFonts w:ascii="Times New Roman" w:hAnsi="Times New Roman" w:cs="Times New Roman"/>
        </w:rPr>
        <w:t>&gt;  Marquee</w:t>
      </w:r>
      <w:proofErr w:type="gramEnd"/>
      <w:r w:rsidRPr="004913AC">
        <w:rPr>
          <w:rFonts w:ascii="Times New Roman" w:hAnsi="Times New Roman" w:cs="Times New Roman"/>
        </w:rPr>
        <w:t xml:space="preserve"> Tag &lt;/title&gt;</w:t>
      </w:r>
    </w:p>
    <w:p w14:paraId="084E6CE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&lt;/head&gt;</w:t>
      </w:r>
    </w:p>
    <w:p w14:paraId="084E6CE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&lt;body&gt;</w:t>
      </w:r>
    </w:p>
    <w:p w14:paraId="084E6CE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&lt;h1&gt;MARQUEE TAG&lt;/h1&gt;</w:t>
      </w:r>
    </w:p>
    <w:p w14:paraId="084E6CE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</w:t>
      </w:r>
    </w:p>
    <w:p w14:paraId="084E6CE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&lt;marquee direction="right" </w:t>
      </w:r>
      <w:proofErr w:type="spellStart"/>
      <w:r w:rsidRPr="004913AC">
        <w:rPr>
          <w:rFonts w:ascii="Times New Roman" w:hAnsi="Times New Roman" w:cs="Times New Roman"/>
        </w:rPr>
        <w:t>bgcolor</w:t>
      </w:r>
      <w:proofErr w:type="spellEnd"/>
      <w:r w:rsidRPr="004913AC">
        <w:rPr>
          <w:rFonts w:ascii="Times New Roman" w:hAnsi="Times New Roman" w:cs="Times New Roman"/>
        </w:rPr>
        <w:t>="</w:t>
      </w:r>
      <w:proofErr w:type="spellStart"/>
      <w:r w:rsidRPr="004913AC">
        <w:rPr>
          <w:rFonts w:ascii="Times New Roman" w:hAnsi="Times New Roman" w:cs="Times New Roman"/>
        </w:rPr>
        <w:t>lightblue</w:t>
      </w:r>
      <w:proofErr w:type="spellEnd"/>
      <w:r w:rsidRPr="004913AC">
        <w:rPr>
          <w:rFonts w:ascii="Times New Roman" w:hAnsi="Times New Roman" w:cs="Times New Roman"/>
        </w:rPr>
        <w:t>" width="50%" height="50px"&gt;Scrolling Left to Right&lt;/marquee&gt;</w:t>
      </w:r>
    </w:p>
    <w:p w14:paraId="084E6CE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</w:t>
      </w:r>
    </w:p>
    <w:p w14:paraId="084E6CE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&lt;marquee direction="left" </w:t>
      </w:r>
      <w:proofErr w:type="spellStart"/>
      <w:r w:rsidRPr="004913AC">
        <w:rPr>
          <w:rFonts w:ascii="Times New Roman" w:hAnsi="Times New Roman" w:cs="Times New Roman"/>
        </w:rPr>
        <w:t>bgcolor</w:t>
      </w:r>
      <w:proofErr w:type="spellEnd"/>
      <w:r w:rsidRPr="004913AC">
        <w:rPr>
          <w:rFonts w:ascii="Times New Roman" w:hAnsi="Times New Roman" w:cs="Times New Roman"/>
        </w:rPr>
        <w:t>="</w:t>
      </w:r>
      <w:proofErr w:type="spellStart"/>
      <w:r w:rsidRPr="004913AC">
        <w:rPr>
          <w:rFonts w:ascii="Times New Roman" w:hAnsi="Times New Roman" w:cs="Times New Roman"/>
        </w:rPr>
        <w:t>lightgreen</w:t>
      </w:r>
      <w:proofErr w:type="spellEnd"/>
      <w:r w:rsidRPr="004913AC">
        <w:rPr>
          <w:rFonts w:ascii="Times New Roman" w:hAnsi="Times New Roman" w:cs="Times New Roman"/>
        </w:rPr>
        <w:t>" width="80%" height="50px"&gt;Scrolling Right to Left&lt;/marquee&gt;</w:t>
      </w:r>
    </w:p>
    <w:p w14:paraId="084E6CE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</w:t>
      </w:r>
    </w:p>
    <w:p w14:paraId="084E6CE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&lt;marquee direction="down" </w:t>
      </w:r>
      <w:proofErr w:type="spellStart"/>
      <w:r w:rsidRPr="004913AC">
        <w:rPr>
          <w:rFonts w:ascii="Times New Roman" w:hAnsi="Times New Roman" w:cs="Times New Roman"/>
        </w:rPr>
        <w:t>bgcolor</w:t>
      </w:r>
      <w:proofErr w:type="spellEnd"/>
      <w:r w:rsidRPr="004913AC">
        <w:rPr>
          <w:rFonts w:ascii="Times New Roman" w:hAnsi="Times New Roman" w:cs="Times New Roman"/>
        </w:rPr>
        <w:t>="</w:t>
      </w:r>
      <w:proofErr w:type="spellStart"/>
      <w:r w:rsidRPr="004913AC">
        <w:rPr>
          <w:rFonts w:ascii="Times New Roman" w:hAnsi="Times New Roman" w:cs="Times New Roman"/>
        </w:rPr>
        <w:t>lightcoral</w:t>
      </w:r>
      <w:proofErr w:type="spellEnd"/>
      <w:r w:rsidRPr="004913AC">
        <w:rPr>
          <w:rFonts w:ascii="Times New Roman" w:hAnsi="Times New Roman" w:cs="Times New Roman"/>
        </w:rPr>
        <w:t>" width="50%" height="200px"&gt;</w:t>
      </w:r>
    </w:p>
    <w:p w14:paraId="084E6CE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&lt;</w:t>
      </w:r>
      <w:proofErr w:type="spellStart"/>
      <w:r w:rsidRPr="004913AC">
        <w:rPr>
          <w:rFonts w:ascii="Times New Roman" w:hAnsi="Times New Roman" w:cs="Times New Roman"/>
        </w:rPr>
        <w:t>img</w:t>
      </w:r>
      <w:proofErr w:type="spellEnd"/>
      <w:r w:rsidRPr="004913AC">
        <w:rPr>
          <w:rFonts w:ascii="Times New Roman" w:hAnsi="Times New Roman" w:cs="Times New Roman"/>
        </w:rPr>
        <w:t xml:space="preserve"> </w:t>
      </w:r>
      <w:proofErr w:type="spellStart"/>
      <w:r w:rsidRPr="004913AC">
        <w:rPr>
          <w:rFonts w:ascii="Times New Roman" w:hAnsi="Times New Roman" w:cs="Times New Roman"/>
        </w:rPr>
        <w:t>src</w:t>
      </w:r>
      <w:proofErr w:type="spellEnd"/>
      <w:r w:rsidRPr="004913AC">
        <w:rPr>
          <w:rFonts w:ascii="Times New Roman" w:hAnsi="Times New Roman" w:cs="Times New Roman"/>
        </w:rPr>
        <w:t>="india.jpg" alt="Scrolling Image1"&gt; &lt;/marquee&gt;</w:t>
      </w:r>
    </w:p>
    <w:p w14:paraId="084E6CEC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E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&lt;marquee direction="up" </w:t>
      </w:r>
      <w:proofErr w:type="spellStart"/>
      <w:r w:rsidRPr="004913AC">
        <w:rPr>
          <w:rFonts w:ascii="Times New Roman" w:hAnsi="Times New Roman" w:cs="Times New Roman"/>
        </w:rPr>
        <w:t>bgcolor</w:t>
      </w:r>
      <w:proofErr w:type="spellEnd"/>
      <w:r w:rsidRPr="004913AC">
        <w:rPr>
          <w:rFonts w:ascii="Times New Roman" w:hAnsi="Times New Roman" w:cs="Times New Roman"/>
        </w:rPr>
        <w:t>="</w:t>
      </w:r>
      <w:proofErr w:type="spellStart"/>
      <w:r w:rsidRPr="004913AC">
        <w:rPr>
          <w:rFonts w:ascii="Times New Roman" w:hAnsi="Times New Roman" w:cs="Times New Roman"/>
        </w:rPr>
        <w:t>lightyellow</w:t>
      </w:r>
      <w:proofErr w:type="spellEnd"/>
      <w:r w:rsidRPr="004913AC">
        <w:rPr>
          <w:rFonts w:ascii="Times New Roman" w:hAnsi="Times New Roman" w:cs="Times New Roman"/>
        </w:rPr>
        <w:t>" width="50%" height="200px"&gt;</w:t>
      </w:r>
    </w:p>
    <w:p w14:paraId="084E6CE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</w:t>
      </w:r>
      <w:proofErr w:type="spellStart"/>
      <w:r w:rsidRPr="004913AC">
        <w:rPr>
          <w:rFonts w:ascii="Times New Roman" w:hAnsi="Times New Roman" w:cs="Times New Roman"/>
        </w:rPr>
        <w:t>img</w:t>
      </w:r>
      <w:proofErr w:type="spellEnd"/>
      <w:r w:rsidRPr="004913AC">
        <w:rPr>
          <w:rFonts w:ascii="Times New Roman" w:hAnsi="Times New Roman" w:cs="Times New Roman"/>
        </w:rPr>
        <w:t xml:space="preserve"> </w:t>
      </w:r>
      <w:proofErr w:type="spellStart"/>
      <w:r w:rsidRPr="004913AC">
        <w:rPr>
          <w:rFonts w:ascii="Times New Roman" w:hAnsi="Times New Roman" w:cs="Times New Roman"/>
        </w:rPr>
        <w:t>src</w:t>
      </w:r>
      <w:proofErr w:type="spellEnd"/>
      <w:r w:rsidRPr="004913AC">
        <w:rPr>
          <w:rFonts w:ascii="Times New Roman" w:hAnsi="Times New Roman" w:cs="Times New Roman"/>
        </w:rPr>
        <w:t>="india.jpg" alt="Scrolling Image2"&gt; &lt;/marquee&gt;</w:t>
      </w:r>
    </w:p>
    <w:p w14:paraId="084E6CE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&lt;/body&gt;</w:t>
      </w:r>
    </w:p>
    <w:p w14:paraId="084E6CF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CF1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CF2" w14:textId="74337D9E" w:rsidR="006B2499" w:rsidRPr="004913AC" w:rsidRDefault="00815876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67177F" wp14:editId="03128DCA">
            <wp:extent cx="5731510" cy="3223895"/>
            <wp:effectExtent l="0" t="0" r="2540" b="0"/>
            <wp:docPr id="117551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163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CF3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F4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F5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</w:rPr>
        <w:t xml:space="preserve"> </w:t>
      </w:r>
    </w:p>
    <w:p w14:paraId="2982D3C1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A85187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67EC11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4683F2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82EBDF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7A1B8F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06A4FA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BFE03C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1BE1D5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A2EF7F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C3C794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1EF83D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051644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ED95B6A" w14:textId="77777777" w:rsidR="00815876" w:rsidRPr="004913AC" w:rsidRDefault="008158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4E6CF6" w14:textId="6E34136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Project-22</w:t>
      </w:r>
    </w:p>
    <w:p w14:paraId="084E6CF7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by demonstrating the usage of HTML Marquee Tag.</w:t>
      </w:r>
    </w:p>
    <w:p w14:paraId="084E6CF8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CF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CF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CF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CF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&lt;title&gt;Image Background&lt;/title&gt;</w:t>
      </w:r>
    </w:p>
    <w:p w14:paraId="084E6CFD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CF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CF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 background="india.jpg"&gt;</w:t>
      </w:r>
    </w:p>
    <w:p w14:paraId="084E6D0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&lt;p&gt;Laptops are </w:t>
      </w:r>
      <w:proofErr w:type="spellStart"/>
      <w:r w:rsidRPr="004913AC">
        <w:rPr>
          <w:rFonts w:ascii="Times New Roman" w:hAnsi="Times New Roman" w:cs="Times New Roman"/>
        </w:rPr>
        <w:t>poratable</w:t>
      </w:r>
      <w:proofErr w:type="spellEnd"/>
      <w:r w:rsidRPr="004913AC">
        <w:rPr>
          <w:rFonts w:ascii="Times New Roman" w:hAnsi="Times New Roman" w:cs="Times New Roman"/>
        </w:rPr>
        <w:t xml:space="preserve"> computers designed to be carried around, making them ideal for </w:t>
      </w:r>
      <w:proofErr w:type="gramStart"/>
      <w:r w:rsidRPr="004913AC">
        <w:rPr>
          <w:rFonts w:ascii="Times New Roman" w:hAnsi="Times New Roman" w:cs="Times New Roman"/>
        </w:rPr>
        <w:t>use  various</w:t>
      </w:r>
      <w:proofErr w:type="gramEnd"/>
      <w:r w:rsidRPr="004913AC">
        <w:rPr>
          <w:rFonts w:ascii="Times New Roman" w:hAnsi="Times New Roman" w:cs="Times New Roman"/>
        </w:rPr>
        <w:t xml:space="preserve"> locations like home, office, or on the go. They are powered by </w:t>
      </w:r>
      <w:proofErr w:type="gramStart"/>
      <w:r w:rsidRPr="004913AC">
        <w:rPr>
          <w:rFonts w:ascii="Times New Roman" w:hAnsi="Times New Roman" w:cs="Times New Roman"/>
        </w:rPr>
        <w:t>batteries,&lt;</w:t>
      </w:r>
      <w:proofErr w:type="gramEnd"/>
      <w:r w:rsidRPr="004913AC">
        <w:rPr>
          <w:rFonts w:ascii="Times New Roman" w:hAnsi="Times New Roman" w:cs="Times New Roman"/>
        </w:rPr>
        <w:t>/p&gt;</w:t>
      </w:r>
    </w:p>
    <w:p w14:paraId="084E6D01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0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0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04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05" w14:textId="32A980D0" w:rsidR="006B2499" w:rsidRPr="004913AC" w:rsidRDefault="000574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2BBF76B8" wp14:editId="569F4996">
            <wp:extent cx="5731510" cy="3223895"/>
            <wp:effectExtent l="0" t="0" r="2540" b="0"/>
            <wp:docPr id="18627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29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06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07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0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br w:type="page"/>
      </w:r>
    </w:p>
    <w:p w14:paraId="084E6D09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Project-23</w:t>
      </w:r>
    </w:p>
    <w:p w14:paraId="084E6D0A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 xml:space="preserve">Title: Design a web page by demonstrating the usage of HTML </w:t>
      </w:r>
      <w:proofErr w:type="spellStart"/>
      <w:ins w:id="1" w:author="Microsoft Word" w:date="2025-05-16T02:10:00Z">
        <w:r w:rsidRPr="004913AC">
          <w:rPr>
            <w:rFonts w:ascii="Times New Roman" w:hAnsi="Times New Roman" w:cs="Times New Roman"/>
            <w:b/>
            <w:sz w:val="28"/>
            <w:szCs w:val="28"/>
          </w:rPr>
          <w:t>Rowspan</w:t>
        </w:r>
        <w:proofErr w:type="spellEnd"/>
        <w:r w:rsidRPr="004913AC">
          <w:rPr>
            <w:rFonts w:ascii="Times New Roman" w:hAnsi="Times New Roman" w:cs="Times New Roman"/>
            <w:b/>
            <w:sz w:val="28"/>
            <w:szCs w:val="28"/>
          </w:rPr>
          <w:t xml:space="preserve"> and </w:t>
        </w:r>
        <w:proofErr w:type="spellStart"/>
        <w:r w:rsidRPr="004913AC">
          <w:rPr>
            <w:rFonts w:ascii="Times New Roman" w:hAnsi="Times New Roman" w:cs="Times New Roman"/>
            <w:b/>
            <w:sz w:val="28"/>
            <w:szCs w:val="28"/>
          </w:rPr>
          <w:t>colspan</w:t>
        </w:r>
        <w:proofErr w:type="spellEnd"/>
        <w:r w:rsidRPr="004913AC">
          <w:rPr>
            <w:rFonts w:ascii="Times New Roman" w:hAnsi="Times New Roman" w:cs="Times New Roman"/>
            <w:b/>
            <w:sz w:val="28"/>
            <w:szCs w:val="28"/>
          </w:rPr>
          <w:t xml:space="preserve"> attributes in a table:</w:t>
        </w:r>
      </w:ins>
    </w:p>
    <w:p w14:paraId="084E6D0B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D0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D0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D0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D0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&lt;title&gt; Table with </w:t>
      </w:r>
      <w:proofErr w:type="spellStart"/>
      <w:r w:rsidRPr="004913AC">
        <w:rPr>
          <w:rFonts w:ascii="Times New Roman" w:hAnsi="Times New Roman" w:cs="Times New Roman"/>
        </w:rPr>
        <w:t>Colspan</w:t>
      </w:r>
      <w:proofErr w:type="spellEnd"/>
      <w:r w:rsidRPr="004913AC">
        <w:rPr>
          <w:rFonts w:ascii="Times New Roman" w:hAnsi="Times New Roman" w:cs="Times New Roman"/>
        </w:rPr>
        <w:t xml:space="preserve"> and </w:t>
      </w:r>
      <w:proofErr w:type="spellStart"/>
      <w:r w:rsidRPr="004913AC">
        <w:rPr>
          <w:rFonts w:ascii="Times New Roman" w:hAnsi="Times New Roman" w:cs="Times New Roman"/>
        </w:rPr>
        <w:t>Rowspan</w:t>
      </w:r>
      <w:proofErr w:type="spellEnd"/>
      <w:r w:rsidRPr="004913AC">
        <w:rPr>
          <w:rFonts w:ascii="Times New Roman" w:hAnsi="Times New Roman" w:cs="Times New Roman"/>
        </w:rPr>
        <w:t>&lt;/title&gt;</w:t>
      </w:r>
    </w:p>
    <w:p w14:paraId="084E6D1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D1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D1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&lt;h2&gt;Table Example with </w:t>
      </w:r>
      <w:proofErr w:type="spellStart"/>
      <w:r w:rsidRPr="004913AC">
        <w:rPr>
          <w:rFonts w:ascii="Times New Roman" w:hAnsi="Times New Roman" w:cs="Times New Roman"/>
        </w:rPr>
        <w:t>Colspan</w:t>
      </w:r>
      <w:proofErr w:type="spellEnd"/>
      <w:r w:rsidRPr="004913AC">
        <w:rPr>
          <w:rFonts w:ascii="Times New Roman" w:hAnsi="Times New Roman" w:cs="Times New Roman"/>
        </w:rPr>
        <w:t xml:space="preserve"> and </w:t>
      </w:r>
      <w:proofErr w:type="spellStart"/>
      <w:r w:rsidRPr="004913AC">
        <w:rPr>
          <w:rFonts w:ascii="Times New Roman" w:hAnsi="Times New Roman" w:cs="Times New Roman"/>
        </w:rPr>
        <w:t>Rowspam</w:t>
      </w:r>
      <w:proofErr w:type="spellEnd"/>
      <w:r w:rsidRPr="004913AC">
        <w:rPr>
          <w:rFonts w:ascii="Times New Roman" w:hAnsi="Times New Roman" w:cs="Times New Roman"/>
        </w:rPr>
        <w:t>&lt;/h2&gt;</w:t>
      </w:r>
    </w:p>
    <w:p w14:paraId="084E6D1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&lt;p&gt;&lt;strong&gt;</w:t>
      </w:r>
      <w:proofErr w:type="spellStart"/>
      <w:r w:rsidRPr="004913AC">
        <w:rPr>
          <w:rFonts w:ascii="Times New Roman" w:hAnsi="Times New Roman" w:cs="Times New Roman"/>
        </w:rPr>
        <w:t>Collspan</w:t>
      </w:r>
      <w:proofErr w:type="spellEnd"/>
      <w:r w:rsidRPr="004913AC">
        <w:rPr>
          <w:rFonts w:ascii="Times New Roman" w:hAnsi="Times New Roman" w:cs="Times New Roman"/>
        </w:rPr>
        <w:t xml:space="preserve">:&lt;/strong&gt;This header spans across two </w:t>
      </w:r>
      <w:proofErr w:type="gramStart"/>
      <w:r w:rsidRPr="004913AC">
        <w:rPr>
          <w:rFonts w:ascii="Times New Roman" w:hAnsi="Times New Roman" w:cs="Times New Roman"/>
        </w:rPr>
        <w:t>columns.&lt;</w:t>
      </w:r>
      <w:proofErr w:type="gramEnd"/>
      <w:r w:rsidRPr="004913AC">
        <w:rPr>
          <w:rFonts w:ascii="Times New Roman" w:hAnsi="Times New Roman" w:cs="Times New Roman"/>
        </w:rPr>
        <w:t>/p&gt;</w:t>
      </w:r>
    </w:p>
    <w:p w14:paraId="084E6D1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&lt;table border="1"&gt;</w:t>
      </w:r>
    </w:p>
    <w:p w14:paraId="084E6D1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&lt;tr&gt;</w:t>
      </w:r>
    </w:p>
    <w:p w14:paraId="084E6D1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 xml:space="preserve"> </w:t>
      </w:r>
      <w:proofErr w:type="spellStart"/>
      <w:r w:rsidRPr="004913AC">
        <w:rPr>
          <w:rFonts w:ascii="Times New Roman" w:hAnsi="Times New Roman" w:cs="Times New Roman"/>
        </w:rPr>
        <w:t>colspan</w:t>
      </w:r>
      <w:proofErr w:type="spellEnd"/>
      <w:r w:rsidRPr="004913AC">
        <w:rPr>
          <w:rFonts w:ascii="Times New Roman" w:hAnsi="Times New Roman" w:cs="Times New Roman"/>
        </w:rPr>
        <w:t>="2"&gt;Name&lt;/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D1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&gt;Age&lt;/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D1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&lt;/tr&gt;</w:t>
      </w:r>
    </w:p>
    <w:p w14:paraId="084E6D1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&lt;tr&gt;</w:t>
      </w:r>
    </w:p>
    <w:p w14:paraId="084E6D1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&lt;td&gt;yagna&lt;/td&gt;</w:t>
      </w:r>
    </w:p>
    <w:p w14:paraId="084E6D1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&lt;td&gt;</w:t>
      </w:r>
      <w:proofErr w:type="spellStart"/>
      <w:r w:rsidRPr="004913AC">
        <w:rPr>
          <w:rFonts w:ascii="Times New Roman" w:hAnsi="Times New Roman" w:cs="Times New Roman"/>
        </w:rPr>
        <w:t>priya</w:t>
      </w:r>
      <w:proofErr w:type="spellEnd"/>
      <w:r w:rsidRPr="004913AC">
        <w:rPr>
          <w:rFonts w:ascii="Times New Roman" w:hAnsi="Times New Roman" w:cs="Times New Roman"/>
        </w:rPr>
        <w:t>&lt;/td&gt;</w:t>
      </w:r>
    </w:p>
    <w:p w14:paraId="084E6D1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&lt;td&gt;19&lt;/td&gt;</w:t>
      </w:r>
    </w:p>
    <w:p w14:paraId="084E6D1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&lt;/tr&gt;</w:t>
      </w:r>
    </w:p>
    <w:p w14:paraId="084E6D1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&lt;tr&gt;</w:t>
      </w:r>
    </w:p>
    <w:p w14:paraId="084E6D1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&lt;td&gt;</w:t>
      </w:r>
      <w:proofErr w:type="spellStart"/>
      <w:r w:rsidRPr="004913AC">
        <w:rPr>
          <w:rFonts w:ascii="Times New Roman" w:hAnsi="Times New Roman" w:cs="Times New Roman"/>
        </w:rPr>
        <w:t>bhagya</w:t>
      </w:r>
      <w:proofErr w:type="spellEnd"/>
      <w:r w:rsidRPr="004913AC">
        <w:rPr>
          <w:rFonts w:ascii="Times New Roman" w:hAnsi="Times New Roman" w:cs="Times New Roman"/>
        </w:rPr>
        <w:t>&lt;/td&gt;</w:t>
      </w:r>
    </w:p>
    <w:p w14:paraId="084E6D2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&lt;td&gt;</w:t>
      </w:r>
      <w:proofErr w:type="spellStart"/>
      <w:r w:rsidRPr="004913AC">
        <w:rPr>
          <w:rFonts w:ascii="Times New Roman" w:hAnsi="Times New Roman" w:cs="Times New Roman"/>
        </w:rPr>
        <w:t>laxmi</w:t>
      </w:r>
      <w:proofErr w:type="spellEnd"/>
      <w:r w:rsidRPr="004913AC">
        <w:rPr>
          <w:rFonts w:ascii="Times New Roman" w:hAnsi="Times New Roman" w:cs="Times New Roman"/>
        </w:rPr>
        <w:t>&lt;/td&gt;</w:t>
      </w:r>
    </w:p>
    <w:p w14:paraId="084E6D2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&lt;td&gt;18&lt;/td&gt;</w:t>
      </w:r>
    </w:p>
    <w:p w14:paraId="084E6D2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&lt;/tr&gt;</w:t>
      </w:r>
    </w:p>
    <w:p w14:paraId="084E6D2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&lt;/table&gt;</w:t>
      </w:r>
    </w:p>
    <w:p w14:paraId="084E6D2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</w:t>
      </w:r>
      <w:proofErr w:type="spellStart"/>
      <w:r w:rsidRPr="004913AC">
        <w:rPr>
          <w:rFonts w:ascii="Times New Roman" w:hAnsi="Times New Roman" w:cs="Times New Roman"/>
        </w:rPr>
        <w:t>br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D2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&lt;p&gt;&lt;strong&gt;</w:t>
      </w:r>
      <w:proofErr w:type="spellStart"/>
      <w:r w:rsidRPr="004913AC">
        <w:rPr>
          <w:rFonts w:ascii="Times New Roman" w:hAnsi="Times New Roman" w:cs="Times New Roman"/>
        </w:rPr>
        <w:t>Rowspan</w:t>
      </w:r>
      <w:proofErr w:type="spellEnd"/>
      <w:r w:rsidRPr="004913AC">
        <w:rPr>
          <w:rFonts w:ascii="Times New Roman" w:hAnsi="Times New Roman" w:cs="Times New Roman"/>
        </w:rPr>
        <w:t>:&lt;/strong&gt;This cell spans across two rows&lt;/p&gt;</w:t>
      </w:r>
    </w:p>
    <w:p w14:paraId="084E6D2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&lt;table border="1"&gt;</w:t>
      </w:r>
    </w:p>
    <w:p w14:paraId="084E6D2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    &lt;tr&gt; </w:t>
      </w:r>
    </w:p>
    <w:p w14:paraId="084E6D2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lastRenderedPageBreak/>
        <w:t>                &lt;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&gt;Name&lt;/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D2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&gt;Age&lt;/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D2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 xml:space="preserve"> </w:t>
      </w:r>
      <w:proofErr w:type="spellStart"/>
      <w:r w:rsidRPr="004913AC">
        <w:rPr>
          <w:rFonts w:ascii="Times New Roman" w:hAnsi="Times New Roman" w:cs="Times New Roman"/>
        </w:rPr>
        <w:t>rowspan</w:t>
      </w:r>
      <w:proofErr w:type="spellEnd"/>
      <w:r w:rsidRPr="004913AC">
        <w:rPr>
          <w:rFonts w:ascii="Times New Roman" w:hAnsi="Times New Roman" w:cs="Times New Roman"/>
        </w:rPr>
        <w:t>="2"&gt;city&lt;/</w:t>
      </w:r>
      <w:proofErr w:type="spellStart"/>
      <w:r w:rsidRPr="004913AC">
        <w:rPr>
          <w:rFonts w:ascii="Times New Roman" w:hAnsi="Times New Roman" w:cs="Times New Roman"/>
        </w:rPr>
        <w:t>th</w:t>
      </w:r>
      <w:proofErr w:type="spellEnd"/>
      <w:r w:rsidRPr="004913AC">
        <w:rPr>
          <w:rFonts w:ascii="Times New Roman" w:hAnsi="Times New Roman" w:cs="Times New Roman"/>
        </w:rPr>
        <w:t>&gt;</w:t>
      </w:r>
    </w:p>
    <w:p w14:paraId="084E6D2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&lt;/tr&gt;</w:t>
      </w:r>
    </w:p>
    <w:p w14:paraId="084E6D2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&lt;tr&gt;</w:t>
      </w:r>
    </w:p>
    <w:p w14:paraId="084E6D2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&lt;td&gt;</w:t>
      </w:r>
      <w:proofErr w:type="spellStart"/>
      <w:r w:rsidRPr="004913AC">
        <w:rPr>
          <w:rFonts w:ascii="Times New Roman" w:hAnsi="Times New Roman" w:cs="Times New Roman"/>
        </w:rPr>
        <w:t>likki</w:t>
      </w:r>
      <w:proofErr w:type="spellEnd"/>
      <w:r w:rsidRPr="004913AC">
        <w:rPr>
          <w:rFonts w:ascii="Times New Roman" w:hAnsi="Times New Roman" w:cs="Times New Roman"/>
        </w:rPr>
        <w:t>&lt;/td&gt;</w:t>
      </w:r>
    </w:p>
    <w:p w14:paraId="084E6D2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&lt;td&gt;20&lt;/td&gt;</w:t>
      </w:r>
    </w:p>
    <w:p w14:paraId="084E6D2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&lt;/tr&gt;</w:t>
      </w:r>
    </w:p>
    <w:p w14:paraId="084E6D3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&lt;tr&gt;</w:t>
      </w:r>
    </w:p>
    <w:p w14:paraId="084E6D3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&lt;td&gt;</w:t>
      </w:r>
      <w:proofErr w:type="spellStart"/>
      <w:r w:rsidRPr="004913AC">
        <w:rPr>
          <w:rFonts w:ascii="Times New Roman" w:hAnsi="Times New Roman" w:cs="Times New Roman"/>
        </w:rPr>
        <w:t>keerthi</w:t>
      </w:r>
      <w:proofErr w:type="spellEnd"/>
      <w:r w:rsidRPr="004913AC">
        <w:rPr>
          <w:rFonts w:ascii="Times New Roman" w:hAnsi="Times New Roman" w:cs="Times New Roman"/>
        </w:rPr>
        <w:t>&lt;/td&gt;</w:t>
      </w:r>
    </w:p>
    <w:p w14:paraId="084E6D3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&lt;td&gt;22&lt;/td&gt;</w:t>
      </w:r>
    </w:p>
    <w:p w14:paraId="084E6D3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    &lt;td&gt;</w:t>
      </w:r>
      <w:proofErr w:type="spellStart"/>
      <w:r w:rsidRPr="004913AC">
        <w:rPr>
          <w:rFonts w:ascii="Times New Roman" w:hAnsi="Times New Roman" w:cs="Times New Roman"/>
        </w:rPr>
        <w:t>srikakulam</w:t>
      </w:r>
      <w:proofErr w:type="spellEnd"/>
      <w:r w:rsidRPr="004913AC">
        <w:rPr>
          <w:rFonts w:ascii="Times New Roman" w:hAnsi="Times New Roman" w:cs="Times New Roman"/>
        </w:rPr>
        <w:t>&lt;/td&gt;</w:t>
      </w:r>
    </w:p>
    <w:p w14:paraId="084E6D3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&lt;/tr&gt;</w:t>
      </w:r>
    </w:p>
    <w:p w14:paraId="084E6D3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&lt;/table&gt;</w:t>
      </w:r>
    </w:p>
    <w:p w14:paraId="084E6D3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3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38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39" w14:textId="6E97DDC4" w:rsidR="006B2499" w:rsidRPr="004913AC" w:rsidRDefault="000574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53238D81" wp14:editId="5C5649BE">
            <wp:extent cx="5731510" cy="3223895"/>
            <wp:effectExtent l="0" t="0" r="2540" b="0"/>
            <wp:docPr id="77140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061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3A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3B" w14:textId="77777777" w:rsidR="006B2499" w:rsidRDefault="006B2499">
      <w:pPr>
        <w:rPr>
          <w:rFonts w:ascii="Times New Roman" w:hAnsi="Times New Roman" w:cs="Times New Roman"/>
        </w:rPr>
      </w:pPr>
    </w:p>
    <w:p w14:paraId="53DF559A" w14:textId="77777777" w:rsidR="0096539E" w:rsidRPr="004913AC" w:rsidRDefault="0096539E">
      <w:pPr>
        <w:rPr>
          <w:rFonts w:ascii="Times New Roman" w:hAnsi="Times New Roman" w:cs="Times New Roman"/>
        </w:rPr>
      </w:pPr>
    </w:p>
    <w:p w14:paraId="084E6D3D" w14:textId="1404D956" w:rsidR="006B2499" w:rsidRPr="004913AC" w:rsidRDefault="00727D02" w:rsidP="0066255C">
      <w:pPr>
        <w:jc w:val="center"/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Project-24</w:t>
      </w:r>
    </w:p>
    <w:p w14:paraId="084E6D3E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create a web page by demonstrating the usage of HTML the &lt;b&gt; (bold) tag.</w:t>
      </w:r>
    </w:p>
    <w:p w14:paraId="084E6D3F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D4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D4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D4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D4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&lt;title&gt;&lt;b&gt;-Bold&lt;/title&gt;</w:t>
      </w:r>
    </w:p>
    <w:p w14:paraId="084E6D4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D4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D4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&lt;p&gt;This is &lt;b&gt;bold&lt;/b&gt;</w:t>
      </w:r>
      <w:proofErr w:type="gramStart"/>
      <w:r w:rsidRPr="004913AC">
        <w:rPr>
          <w:rFonts w:ascii="Times New Roman" w:hAnsi="Times New Roman" w:cs="Times New Roman"/>
        </w:rPr>
        <w:t>word.&lt;</w:t>
      </w:r>
      <w:proofErr w:type="gramEnd"/>
      <w:r w:rsidRPr="004913AC">
        <w:rPr>
          <w:rFonts w:ascii="Times New Roman" w:hAnsi="Times New Roman" w:cs="Times New Roman"/>
        </w:rPr>
        <w:t>/p&gt;</w:t>
      </w:r>
    </w:p>
    <w:p w14:paraId="084E6D4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4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49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4A" w14:textId="14A929A5" w:rsidR="006B2499" w:rsidRPr="004913AC" w:rsidRDefault="00797B5E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38AF5125" wp14:editId="3C879791">
            <wp:extent cx="3827585" cy="2152964"/>
            <wp:effectExtent l="0" t="0" r="1905" b="0"/>
            <wp:docPr id="152183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372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5467" cy="215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4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br w:type="page"/>
      </w:r>
    </w:p>
    <w:p w14:paraId="084E6D4C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Project-25</w:t>
      </w:r>
    </w:p>
    <w:p w14:paraId="084E6D4D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Create a web page demonstrating the use of the &lt;strong</w:t>
      </w:r>
      <w:proofErr w:type="gramStart"/>
      <w:r w:rsidRPr="004913AC">
        <w:rPr>
          <w:rFonts w:ascii="Times New Roman" w:hAnsi="Times New Roman" w:cs="Times New Roman"/>
          <w:b/>
          <w:sz w:val="28"/>
          <w:szCs w:val="28"/>
        </w:rPr>
        <w:t>&gt;  tag</w:t>
      </w:r>
      <w:proofErr w:type="gramEnd"/>
      <w:r w:rsidRPr="004913AC">
        <w:rPr>
          <w:rFonts w:ascii="Times New Roman" w:hAnsi="Times New Roman" w:cs="Times New Roman"/>
          <w:b/>
          <w:sz w:val="28"/>
          <w:szCs w:val="28"/>
        </w:rPr>
        <w:t>.</w:t>
      </w:r>
    </w:p>
    <w:p w14:paraId="084E6D4E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D4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D5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D5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D5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&lt;title&gt;&lt;strong&gt;- Strong importance&lt;/title&gt;</w:t>
      </w:r>
    </w:p>
    <w:p w14:paraId="084E6D5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D5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D5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&lt;p&gt;This is &lt;strong&gt;important &lt;/strong&gt;</w:t>
      </w:r>
      <w:proofErr w:type="gramStart"/>
      <w:r w:rsidRPr="004913AC">
        <w:rPr>
          <w:rFonts w:ascii="Times New Roman" w:hAnsi="Times New Roman" w:cs="Times New Roman"/>
        </w:rPr>
        <w:t>text.&lt;</w:t>
      </w:r>
      <w:proofErr w:type="gramEnd"/>
      <w:r w:rsidRPr="004913AC">
        <w:rPr>
          <w:rFonts w:ascii="Times New Roman" w:hAnsi="Times New Roman" w:cs="Times New Roman"/>
        </w:rPr>
        <w:t>/p&gt;</w:t>
      </w:r>
    </w:p>
    <w:p w14:paraId="084E6D5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5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58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59" w14:textId="12A8EF8D" w:rsidR="006B2499" w:rsidRPr="004913AC" w:rsidRDefault="00797B5E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75FAA36D" wp14:editId="110FAB83">
            <wp:extent cx="4530969" cy="2548607"/>
            <wp:effectExtent l="0" t="0" r="3175" b="4445"/>
            <wp:docPr id="23156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661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7018" cy="255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5A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5B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5C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5D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5E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5F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60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61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62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63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64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Project-26</w:t>
      </w:r>
    </w:p>
    <w:p w14:paraId="084E6D65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Create a web page demonstrating the use of the &lt;</w:t>
      </w:r>
      <w:proofErr w:type="spellStart"/>
      <w:r w:rsidRPr="004913AC"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 w:rsidRPr="004913AC">
        <w:rPr>
          <w:rFonts w:ascii="Times New Roman" w:hAnsi="Times New Roman" w:cs="Times New Roman"/>
          <w:b/>
          <w:sz w:val="28"/>
          <w:szCs w:val="28"/>
        </w:rPr>
        <w:t>&gt; tag.</w:t>
      </w:r>
    </w:p>
    <w:p w14:paraId="084E6D66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D6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D6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D6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D6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&lt;title&gt;&lt;</w:t>
      </w:r>
      <w:proofErr w:type="spellStart"/>
      <w:r w:rsidRPr="004913AC">
        <w:rPr>
          <w:rFonts w:ascii="Times New Roman" w:hAnsi="Times New Roman" w:cs="Times New Roman"/>
        </w:rPr>
        <w:t>i</w:t>
      </w:r>
      <w:proofErr w:type="spellEnd"/>
      <w:r w:rsidRPr="004913AC">
        <w:rPr>
          <w:rFonts w:ascii="Times New Roman" w:hAnsi="Times New Roman" w:cs="Times New Roman"/>
        </w:rPr>
        <w:t>&gt;-Italic Text&lt;/title&gt;</w:t>
      </w:r>
    </w:p>
    <w:p w14:paraId="084E6D6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D6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D6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&lt;p&gt;This is an &lt;</w:t>
      </w:r>
      <w:proofErr w:type="spellStart"/>
      <w:r w:rsidRPr="004913AC">
        <w:rPr>
          <w:rFonts w:ascii="Times New Roman" w:hAnsi="Times New Roman" w:cs="Times New Roman"/>
        </w:rPr>
        <w:t>i</w:t>
      </w:r>
      <w:proofErr w:type="spellEnd"/>
      <w:r w:rsidRPr="004913AC">
        <w:rPr>
          <w:rFonts w:ascii="Times New Roman" w:hAnsi="Times New Roman" w:cs="Times New Roman"/>
        </w:rPr>
        <w:t>&gt;italic &lt;/</w:t>
      </w:r>
      <w:proofErr w:type="spellStart"/>
      <w:r w:rsidRPr="004913AC">
        <w:rPr>
          <w:rFonts w:ascii="Times New Roman" w:hAnsi="Times New Roman" w:cs="Times New Roman"/>
        </w:rPr>
        <w:t>i</w:t>
      </w:r>
      <w:proofErr w:type="spellEnd"/>
      <w:r w:rsidRPr="004913AC">
        <w:rPr>
          <w:rFonts w:ascii="Times New Roman" w:hAnsi="Times New Roman" w:cs="Times New Roman"/>
        </w:rPr>
        <w:t>&gt;</w:t>
      </w:r>
      <w:proofErr w:type="gramStart"/>
      <w:r w:rsidRPr="004913AC">
        <w:rPr>
          <w:rFonts w:ascii="Times New Roman" w:hAnsi="Times New Roman" w:cs="Times New Roman"/>
        </w:rPr>
        <w:t>word.&lt;</w:t>
      </w:r>
      <w:proofErr w:type="gramEnd"/>
      <w:r w:rsidRPr="004913AC">
        <w:rPr>
          <w:rFonts w:ascii="Times New Roman" w:hAnsi="Times New Roman" w:cs="Times New Roman"/>
        </w:rPr>
        <w:t>/p&gt;</w:t>
      </w:r>
    </w:p>
    <w:p w14:paraId="084E6D6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6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70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71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72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73" w14:textId="190DF0A9" w:rsidR="006B2499" w:rsidRPr="004913AC" w:rsidRDefault="00797B5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46D64D59" wp14:editId="0460ED64">
            <wp:extent cx="5731510" cy="3223895"/>
            <wp:effectExtent l="0" t="0" r="2540" b="0"/>
            <wp:docPr id="118488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884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7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br w:type="page"/>
      </w:r>
    </w:p>
    <w:p w14:paraId="084E6D75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4"/>
          <w:szCs w:val="24"/>
        </w:rPr>
        <w:lastRenderedPageBreak/>
        <w:t>P</w:t>
      </w:r>
      <w:r w:rsidRPr="004913AC">
        <w:rPr>
          <w:rFonts w:ascii="Times New Roman" w:hAnsi="Times New Roman" w:cs="Times New Roman"/>
          <w:b/>
          <w:sz w:val="28"/>
          <w:szCs w:val="28"/>
        </w:rPr>
        <w:t>roject-27</w:t>
      </w:r>
    </w:p>
    <w:p w14:paraId="084E6D76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Create a web page demonstrating the use of the &lt;</w:t>
      </w:r>
      <w:proofErr w:type="spellStart"/>
      <w:r w:rsidRPr="004913AC">
        <w:rPr>
          <w:rFonts w:ascii="Times New Roman" w:hAnsi="Times New Roman" w:cs="Times New Roman"/>
          <w:b/>
          <w:sz w:val="28"/>
          <w:szCs w:val="28"/>
        </w:rPr>
        <w:t>em</w:t>
      </w:r>
      <w:proofErr w:type="spellEnd"/>
      <w:r w:rsidRPr="004913AC">
        <w:rPr>
          <w:rFonts w:ascii="Times New Roman" w:hAnsi="Times New Roman" w:cs="Times New Roman"/>
          <w:b/>
          <w:sz w:val="28"/>
          <w:szCs w:val="28"/>
        </w:rPr>
        <w:t>&gt; tag.</w:t>
      </w:r>
    </w:p>
    <w:p w14:paraId="084E6D77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D7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D7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D7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D7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&lt;title&gt;&lt;</w:t>
      </w:r>
      <w:proofErr w:type="spellStart"/>
      <w:r w:rsidRPr="004913AC">
        <w:rPr>
          <w:rFonts w:ascii="Times New Roman" w:hAnsi="Times New Roman" w:cs="Times New Roman"/>
        </w:rPr>
        <w:t>em</w:t>
      </w:r>
      <w:proofErr w:type="spellEnd"/>
      <w:r w:rsidRPr="004913AC">
        <w:rPr>
          <w:rFonts w:ascii="Times New Roman" w:hAnsi="Times New Roman" w:cs="Times New Roman"/>
        </w:rPr>
        <w:t>&gt;-Emphasized text&lt;/title&gt;</w:t>
      </w:r>
    </w:p>
    <w:p w14:paraId="084E6D7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D7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D7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&lt;p&gt;This is &lt;</w:t>
      </w:r>
      <w:proofErr w:type="spellStart"/>
      <w:r w:rsidRPr="004913AC">
        <w:rPr>
          <w:rFonts w:ascii="Times New Roman" w:hAnsi="Times New Roman" w:cs="Times New Roman"/>
        </w:rPr>
        <w:t>em</w:t>
      </w:r>
      <w:proofErr w:type="spellEnd"/>
      <w:r w:rsidRPr="004913AC">
        <w:rPr>
          <w:rFonts w:ascii="Times New Roman" w:hAnsi="Times New Roman" w:cs="Times New Roman"/>
        </w:rPr>
        <w:t>&gt;emphasized&lt;/</w:t>
      </w:r>
      <w:proofErr w:type="spellStart"/>
      <w:r w:rsidRPr="004913AC">
        <w:rPr>
          <w:rFonts w:ascii="Times New Roman" w:hAnsi="Times New Roman" w:cs="Times New Roman"/>
        </w:rPr>
        <w:t>em</w:t>
      </w:r>
      <w:proofErr w:type="spellEnd"/>
      <w:r w:rsidRPr="004913AC">
        <w:rPr>
          <w:rFonts w:ascii="Times New Roman" w:hAnsi="Times New Roman" w:cs="Times New Roman"/>
        </w:rPr>
        <w:t>&gt; text&lt;/p&gt;</w:t>
      </w:r>
    </w:p>
    <w:p w14:paraId="084E6D7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8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81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82" w14:textId="784A5353" w:rsidR="006B2499" w:rsidRPr="004913AC" w:rsidRDefault="004B445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566B98C7" wp14:editId="265D78FF">
            <wp:extent cx="5731510" cy="3223895"/>
            <wp:effectExtent l="0" t="0" r="2540" b="0"/>
            <wp:docPr id="169927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713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83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84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</w:rPr>
        <w:br w:type="page"/>
      </w: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Project-28</w:t>
      </w:r>
    </w:p>
    <w:p w14:paraId="084E6D85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Create a web page demonstrating the use of the &lt;u&gt; tag.</w:t>
      </w:r>
    </w:p>
    <w:p w14:paraId="084E6D86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D8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D8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D8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D8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&lt;title&gt;&lt;u&gt;-Underlined Text&lt;/title&gt;</w:t>
      </w:r>
    </w:p>
    <w:p w14:paraId="084E6D8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D8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D8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&lt;p&gt;This is an &lt;u&gt;Underlined&lt;/u&gt; </w:t>
      </w:r>
      <w:proofErr w:type="gramStart"/>
      <w:r w:rsidRPr="004913AC">
        <w:rPr>
          <w:rFonts w:ascii="Times New Roman" w:hAnsi="Times New Roman" w:cs="Times New Roman"/>
        </w:rPr>
        <w:t>word.&lt;</w:t>
      </w:r>
      <w:proofErr w:type="gramEnd"/>
      <w:r w:rsidRPr="004913AC">
        <w:rPr>
          <w:rFonts w:ascii="Times New Roman" w:hAnsi="Times New Roman" w:cs="Times New Roman"/>
        </w:rPr>
        <w:t>/p&gt;</w:t>
      </w:r>
    </w:p>
    <w:p w14:paraId="084E6D8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8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90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91" w14:textId="6E7BC9B0" w:rsidR="006B2499" w:rsidRPr="004913AC" w:rsidRDefault="00CC07F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78F38666" wp14:editId="68E6537C">
            <wp:extent cx="5850467" cy="3290806"/>
            <wp:effectExtent l="0" t="0" r="0" b="5080"/>
            <wp:docPr id="159233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369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4933" cy="33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92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</w:rPr>
        <w:br w:type="page"/>
      </w:r>
      <w:r w:rsidRPr="004913AC">
        <w:rPr>
          <w:rFonts w:ascii="Times New Roman" w:hAnsi="Times New Roman" w:cs="Times New Roman"/>
          <w:b/>
          <w:sz w:val="24"/>
          <w:szCs w:val="24"/>
        </w:rPr>
        <w:lastRenderedPageBreak/>
        <w:t>P</w:t>
      </w:r>
      <w:r w:rsidRPr="004913AC">
        <w:rPr>
          <w:rFonts w:ascii="Times New Roman" w:hAnsi="Times New Roman" w:cs="Times New Roman"/>
          <w:b/>
          <w:sz w:val="28"/>
          <w:szCs w:val="28"/>
        </w:rPr>
        <w:t>roject-29</w:t>
      </w:r>
    </w:p>
    <w:p w14:paraId="084E6D93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Create a web page demonstrating the use of the &lt;mark&gt; tag.</w:t>
      </w:r>
    </w:p>
    <w:p w14:paraId="084E6D94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D9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D9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D9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D9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&lt;title&gt;&lt;mark&gt;-Highlighted Text&lt;/title&gt;</w:t>
      </w:r>
    </w:p>
    <w:p w14:paraId="084E6D9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D9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D9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&lt;p&gt;This is a &lt;mark&gt;highlighted&lt;/mark&gt; </w:t>
      </w:r>
      <w:proofErr w:type="gramStart"/>
      <w:r w:rsidRPr="004913AC">
        <w:rPr>
          <w:rFonts w:ascii="Times New Roman" w:hAnsi="Times New Roman" w:cs="Times New Roman"/>
        </w:rPr>
        <w:t>word.&lt;</w:t>
      </w:r>
      <w:proofErr w:type="gramEnd"/>
      <w:r w:rsidRPr="004913AC">
        <w:rPr>
          <w:rFonts w:ascii="Times New Roman" w:hAnsi="Times New Roman" w:cs="Times New Roman"/>
        </w:rPr>
        <w:t>/p&gt;</w:t>
      </w:r>
    </w:p>
    <w:p w14:paraId="084E6D9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9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9E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9F" w14:textId="7B8AC139" w:rsidR="006B2499" w:rsidRPr="004913AC" w:rsidRDefault="00CC07F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15239ABA" wp14:editId="285E5B8D">
            <wp:extent cx="5731510" cy="3223895"/>
            <wp:effectExtent l="0" t="0" r="2540" b="0"/>
            <wp:docPr id="194511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190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A0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A1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A2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</w:rPr>
        <w:br w:type="page"/>
      </w:r>
    </w:p>
    <w:p w14:paraId="084E6DA3" w14:textId="77777777" w:rsidR="006B2499" w:rsidRPr="004913AC" w:rsidRDefault="006B249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84E6DA4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A5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Project-30</w:t>
      </w:r>
    </w:p>
    <w:p w14:paraId="084E6DA6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Create a web page demonstrating the use of the &lt;small&gt; tag.</w:t>
      </w:r>
    </w:p>
    <w:p w14:paraId="084E6DA7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DA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DA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DA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DA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&lt;title&gt;&lt;small&gt;-Smaller Text&lt;/title&gt;</w:t>
      </w:r>
    </w:p>
    <w:p w14:paraId="084E6DA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DA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DA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&lt;p&gt;This is a &lt;small&gt;smaller&lt;/small&gt; </w:t>
      </w:r>
      <w:proofErr w:type="gramStart"/>
      <w:r w:rsidRPr="004913AC">
        <w:rPr>
          <w:rFonts w:ascii="Times New Roman" w:hAnsi="Times New Roman" w:cs="Times New Roman"/>
        </w:rPr>
        <w:t>text.&lt;</w:t>
      </w:r>
      <w:proofErr w:type="gramEnd"/>
      <w:r w:rsidRPr="004913AC">
        <w:rPr>
          <w:rFonts w:ascii="Times New Roman" w:hAnsi="Times New Roman" w:cs="Times New Roman"/>
        </w:rPr>
        <w:t>/p&gt;</w:t>
      </w:r>
    </w:p>
    <w:p w14:paraId="084E6DA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B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B1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B2" w14:textId="433212D7" w:rsidR="006B2499" w:rsidRPr="004913AC" w:rsidRDefault="000861A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73099B7E" wp14:editId="29DD7A9B">
            <wp:extent cx="5731510" cy="3223895"/>
            <wp:effectExtent l="0" t="0" r="2540" b="0"/>
            <wp:docPr id="207317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715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B3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B4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B5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B7" w14:textId="6B2A88AA" w:rsidR="006B2499" w:rsidRPr="004913AC" w:rsidRDefault="00727D02" w:rsidP="004B4454">
      <w:pPr>
        <w:jc w:val="center"/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br w:type="page"/>
      </w: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Project-31</w:t>
      </w:r>
    </w:p>
    <w:p w14:paraId="084E6DB8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Design a web page to open an external link.</w:t>
      </w:r>
    </w:p>
    <w:p w14:paraId="084E6DB9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DB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DB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DB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DB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&lt;title&gt;External Link Example&lt;/title&gt;</w:t>
      </w:r>
    </w:p>
    <w:p w14:paraId="084E6DB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DB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DC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&lt;h2&gt;External Website Link&lt;/h2&gt;</w:t>
      </w:r>
    </w:p>
    <w:p w14:paraId="084E6DC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&lt;p&gt;</w:t>
      </w:r>
    </w:p>
    <w:p w14:paraId="084E6DC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Click the link below</w:t>
      </w:r>
    </w:p>
    <w:p w14:paraId="084E6DC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&lt;/p&gt;</w:t>
      </w:r>
    </w:p>
    <w:p w14:paraId="084E6DC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&lt;a href="https://www.google.com/webhp?hl=en&amp;sa=X&amp;sqi=2&amp;ved=0ahUKEwii3qrAjaiNAxUTXGwGHRX_J-sQPAgI" target="_blank"&gt; Visit google&lt;/a&gt;</w:t>
      </w:r>
    </w:p>
    <w:p w14:paraId="084E6DC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C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C7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C8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C9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CA" w14:textId="3B788231" w:rsidR="006B2499" w:rsidRPr="004913AC" w:rsidRDefault="000861A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1927760F" wp14:editId="2734EB8C">
            <wp:extent cx="3688953" cy="2074985"/>
            <wp:effectExtent l="0" t="0" r="6985" b="1905"/>
            <wp:docPr id="209304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483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6910" cy="207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CB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CC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76974320" w14:textId="77777777" w:rsidR="0096539E" w:rsidRDefault="0096539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4E6DCD" w14:textId="39E3E364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Project-32</w:t>
      </w:r>
    </w:p>
    <w:p w14:paraId="084E6DCE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 xml:space="preserve">Title: Design a web page to open an </w:t>
      </w:r>
      <w:proofErr w:type="spellStart"/>
      <w:r w:rsidRPr="004913AC">
        <w:rPr>
          <w:rFonts w:ascii="Times New Roman" w:hAnsi="Times New Roman" w:cs="Times New Roman"/>
          <w:b/>
          <w:sz w:val="28"/>
          <w:szCs w:val="28"/>
        </w:rPr>
        <w:t>mailto</w:t>
      </w:r>
      <w:proofErr w:type="spellEnd"/>
      <w:r w:rsidRPr="004913AC">
        <w:rPr>
          <w:rFonts w:ascii="Times New Roman" w:hAnsi="Times New Roman" w:cs="Times New Roman"/>
          <w:b/>
          <w:sz w:val="28"/>
          <w:szCs w:val="28"/>
        </w:rPr>
        <w:t xml:space="preserve"> link</w:t>
      </w:r>
    </w:p>
    <w:p w14:paraId="084E6DCF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DD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DD1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DD2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DD3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&lt;title&gt;Send Email&lt;/title&gt;</w:t>
      </w:r>
    </w:p>
    <w:p w14:paraId="084E6DD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DD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DD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&lt;h2&gt;Contact us&lt;/h2&gt;</w:t>
      </w:r>
    </w:p>
    <w:p w14:paraId="084E6DD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&lt;p&gt;</w:t>
      </w:r>
    </w:p>
    <w:p w14:paraId="084E6DD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Click the link below to send us an email:</w:t>
      </w:r>
    </w:p>
    <w:p w14:paraId="084E6DD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&lt;/p&gt;</w:t>
      </w:r>
    </w:p>
    <w:p w14:paraId="084E6DD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&lt;a </w:t>
      </w:r>
      <w:proofErr w:type="spellStart"/>
      <w:r w:rsidRPr="004913AC">
        <w:rPr>
          <w:rFonts w:ascii="Times New Roman" w:hAnsi="Times New Roman" w:cs="Times New Roman"/>
        </w:rPr>
        <w:t>href</w:t>
      </w:r>
      <w:proofErr w:type="spellEnd"/>
      <w:r w:rsidRPr="004913AC">
        <w:rPr>
          <w:rFonts w:ascii="Times New Roman" w:hAnsi="Times New Roman" w:cs="Times New Roman"/>
        </w:rPr>
        <w:t>="yagnapriyakanithi@gmail.com"&gt;Send Email&lt;/a&gt;</w:t>
      </w:r>
    </w:p>
    <w:p w14:paraId="084E6DD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D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DD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DE" w14:textId="660779EB" w:rsidR="006B2499" w:rsidRPr="004913AC" w:rsidRDefault="000861AF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47DD1173" wp14:editId="1029910B">
            <wp:extent cx="5731510" cy="3223895"/>
            <wp:effectExtent l="0" t="0" r="2540" b="0"/>
            <wp:docPr id="179934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477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DF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E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br w:type="page"/>
      </w:r>
    </w:p>
    <w:p w14:paraId="084E6DE1" w14:textId="77777777" w:rsidR="006B2499" w:rsidRPr="004913AC" w:rsidRDefault="00727D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lastRenderedPageBreak/>
        <w:t>Project-33</w:t>
      </w:r>
    </w:p>
    <w:p w14:paraId="084E6DE2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</w:rPr>
      </w:pPr>
      <w:r w:rsidRPr="004913AC">
        <w:rPr>
          <w:rFonts w:ascii="Times New Roman" w:hAnsi="Times New Roman" w:cs="Times New Roman"/>
          <w:b/>
          <w:sz w:val="28"/>
          <w:szCs w:val="28"/>
        </w:rPr>
        <w:t>Title: Phone number link:</w:t>
      </w:r>
    </w:p>
    <w:p w14:paraId="084E6DE3" w14:textId="77777777" w:rsidR="006B2499" w:rsidRPr="004913AC" w:rsidRDefault="00727D0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3AC">
        <w:rPr>
          <w:rFonts w:ascii="Times New Roman" w:hAnsi="Times New Roman" w:cs="Times New Roman"/>
          <w:b/>
          <w:sz w:val="28"/>
          <w:szCs w:val="28"/>
          <w:u w:val="single"/>
        </w:rPr>
        <w:t>Source Code:</w:t>
      </w:r>
    </w:p>
    <w:p w14:paraId="084E6DE4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&lt;!DOCTYPE html&gt;</w:t>
      </w:r>
    </w:p>
    <w:p w14:paraId="084E6DE5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&lt;html&gt;</w:t>
      </w:r>
    </w:p>
    <w:p w14:paraId="084E6DE6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&lt;head&gt;</w:t>
      </w:r>
    </w:p>
    <w:p w14:paraId="084E6DE7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&lt;title&gt;Call us&lt;/title&gt;</w:t>
      </w:r>
    </w:p>
    <w:p w14:paraId="084E6DE8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&lt;/head&gt;</w:t>
      </w:r>
    </w:p>
    <w:p w14:paraId="084E6DE9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&lt;body&gt;</w:t>
      </w:r>
    </w:p>
    <w:p w14:paraId="084E6DEA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&lt;h2&gt;Contact us&lt;/h2&gt;</w:t>
      </w:r>
    </w:p>
    <w:p w14:paraId="084E6DEB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&lt;p&gt;</w:t>
      </w:r>
    </w:p>
    <w:p w14:paraId="084E6DEC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    Click the link below to call us:</w:t>
      </w:r>
    </w:p>
    <w:p w14:paraId="084E6DED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    &lt;/p&gt;</w:t>
      </w:r>
    </w:p>
    <w:p w14:paraId="084E6DEE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 xml:space="preserve">        &lt;a </w:t>
      </w:r>
      <w:proofErr w:type="spellStart"/>
      <w:r w:rsidRPr="004913AC">
        <w:rPr>
          <w:rFonts w:ascii="Times New Roman" w:hAnsi="Times New Roman" w:cs="Times New Roman"/>
        </w:rPr>
        <w:t>href</w:t>
      </w:r>
      <w:proofErr w:type="spellEnd"/>
      <w:r w:rsidRPr="004913AC">
        <w:rPr>
          <w:rFonts w:ascii="Times New Roman" w:hAnsi="Times New Roman" w:cs="Times New Roman"/>
        </w:rPr>
        <w:t>="tel:9494163331"&gt; Call 123-456&lt;/a&gt;</w:t>
      </w:r>
    </w:p>
    <w:p w14:paraId="084E6DEF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    &lt;/body&gt;</w:t>
      </w:r>
    </w:p>
    <w:p w14:paraId="084E6DF0" w14:textId="77777777" w:rsidR="006B2499" w:rsidRPr="004913AC" w:rsidRDefault="00727D02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</w:rPr>
        <w:t>&lt;/html&gt;</w:t>
      </w:r>
    </w:p>
    <w:p w14:paraId="084E6DF1" w14:textId="77777777" w:rsidR="006B2499" w:rsidRPr="004913AC" w:rsidRDefault="00727D0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13A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4E6DF2" w14:textId="77777777" w:rsidR="006B2499" w:rsidRPr="004913AC" w:rsidRDefault="006B2499">
      <w:pPr>
        <w:rPr>
          <w:rFonts w:ascii="Times New Roman" w:hAnsi="Times New Roman" w:cs="Times New Roman"/>
        </w:rPr>
      </w:pPr>
    </w:p>
    <w:p w14:paraId="084E6DF3" w14:textId="39CA79B8" w:rsidR="006B2499" w:rsidRPr="004913AC" w:rsidRDefault="000861AF">
      <w:pPr>
        <w:rPr>
          <w:rFonts w:ascii="Times New Roman" w:hAnsi="Times New Roman" w:cs="Times New Roman"/>
        </w:rPr>
      </w:pPr>
      <w:r w:rsidRPr="004913AC">
        <w:rPr>
          <w:rFonts w:ascii="Times New Roman" w:hAnsi="Times New Roman" w:cs="Times New Roman"/>
          <w:noProof/>
        </w:rPr>
        <w:drawing>
          <wp:inline distT="0" distB="0" distL="0" distR="0" wp14:anchorId="27AC492F" wp14:editId="7DC698E6">
            <wp:extent cx="4308231" cy="2423320"/>
            <wp:effectExtent l="0" t="0" r="0" b="0"/>
            <wp:docPr id="207451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112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4915" cy="24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DF4" w14:textId="46E4B274" w:rsidR="006B2499" w:rsidRPr="004913AC" w:rsidRDefault="006B2499">
      <w:pPr>
        <w:rPr>
          <w:rFonts w:ascii="Times New Roman" w:hAnsi="Times New Roman" w:cs="Times New Roman"/>
        </w:rPr>
      </w:pPr>
    </w:p>
    <w:sectPr w:rsidR="006B2499" w:rsidRPr="004913AC" w:rsidSect="002C16DA">
      <w:headerReference w:type="default" r:id="rId40"/>
      <w:footerReference w:type="default" r:id="rId41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75EFD5" w14:textId="77777777" w:rsidR="009641E2" w:rsidRDefault="009641E2">
      <w:pPr>
        <w:spacing w:after="0" w:line="240" w:lineRule="auto"/>
      </w:pPr>
      <w:r>
        <w:separator/>
      </w:r>
    </w:p>
  </w:endnote>
  <w:endnote w:type="continuationSeparator" w:id="0">
    <w:p w14:paraId="42544EFA" w14:textId="77777777" w:rsidR="009641E2" w:rsidRDefault="00964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695864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D713DD" w14:textId="6278444A" w:rsidR="000861AF" w:rsidRDefault="000861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C8F43F0" w14:textId="77777777" w:rsidR="000861AF" w:rsidRDefault="000861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A858BE" w14:textId="77777777" w:rsidR="009641E2" w:rsidRDefault="009641E2">
      <w:pPr>
        <w:spacing w:after="0" w:line="240" w:lineRule="auto"/>
      </w:pPr>
      <w:r>
        <w:separator/>
      </w:r>
    </w:p>
  </w:footnote>
  <w:footnote w:type="continuationSeparator" w:id="0">
    <w:p w14:paraId="079B59C7" w14:textId="77777777" w:rsidR="009641E2" w:rsidRDefault="009641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4E77EA" w14:textId="77777777" w:rsidR="006B2499" w:rsidRDefault="006B249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2499"/>
    <w:rsid w:val="0000397E"/>
    <w:rsid w:val="00023AA9"/>
    <w:rsid w:val="00057458"/>
    <w:rsid w:val="000861AF"/>
    <w:rsid w:val="00115F63"/>
    <w:rsid w:val="00181397"/>
    <w:rsid w:val="00217B29"/>
    <w:rsid w:val="00237A81"/>
    <w:rsid w:val="002C16DA"/>
    <w:rsid w:val="003572A0"/>
    <w:rsid w:val="003A0018"/>
    <w:rsid w:val="0040261F"/>
    <w:rsid w:val="004913AC"/>
    <w:rsid w:val="004B4454"/>
    <w:rsid w:val="004B4538"/>
    <w:rsid w:val="004C4320"/>
    <w:rsid w:val="0066255C"/>
    <w:rsid w:val="006B2499"/>
    <w:rsid w:val="006B71EB"/>
    <w:rsid w:val="00714BE2"/>
    <w:rsid w:val="00727D02"/>
    <w:rsid w:val="007474A0"/>
    <w:rsid w:val="00797B5E"/>
    <w:rsid w:val="007D0DDC"/>
    <w:rsid w:val="007E70B0"/>
    <w:rsid w:val="007F0122"/>
    <w:rsid w:val="00815876"/>
    <w:rsid w:val="008479D0"/>
    <w:rsid w:val="008A0EF1"/>
    <w:rsid w:val="008C75C5"/>
    <w:rsid w:val="008E46F0"/>
    <w:rsid w:val="009641E2"/>
    <w:rsid w:val="0096539E"/>
    <w:rsid w:val="009A4B3D"/>
    <w:rsid w:val="009C5086"/>
    <w:rsid w:val="009D67AB"/>
    <w:rsid w:val="00B92AB6"/>
    <w:rsid w:val="00BC2B2C"/>
    <w:rsid w:val="00CC07FB"/>
    <w:rsid w:val="00CC4446"/>
    <w:rsid w:val="00D174AF"/>
    <w:rsid w:val="00D94344"/>
    <w:rsid w:val="00DF03A6"/>
    <w:rsid w:val="00E3177B"/>
    <w:rsid w:val="00EC6B68"/>
    <w:rsid w:val="00F27EBB"/>
    <w:rsid w:val="00F97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E6B03"/>
  <w15:docId w15:val="{01950C66-301F-4FCB-B77D-232C47203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861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61AF"/>
  </w:style>
  <w:style w:type="paragraph" w:styleId="Footer">
    <w:name w:val="footer"/>
    <w:basedOn w:val="Normal"/>
    <w:link w:val="FooterChar"/>
    <w:uiPriority w:val="99"/>
    <w:unhideWhenUsed/>
    <w:rsid w:val="000861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61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463563-429E-46C0-9D32-165E4CC50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37</Pages>
  <Words>2044</Words>
  <Characters>11657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Madhu babu Dhavili</cp:lastModifiedBy>
  <cp:revision>22</cp:revision>
  <dcterms:created xsi:type="dcterms:W3CDTF">2025-07-12T07:58:00Z</dcterms:created>
  <dcterms:modified xsi:type="dcterms:W3CDTF">2025-07-25T09:27:00Z</dcterms:modified>
</cp:coreProperties>
</file>